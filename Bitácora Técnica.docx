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55610324"/>
        <w:docPartObj>
          <w:docPartGallery w:val="Cover Pages"/>
          <w:docPartUnique/>
        </w:docPartObj>
      </w:sdtPr>
      <w:sdtContent>
        <w:p w:rsidR="000F2978" w:rsidRDefault="00337ADA">
          <w:r>
            <w:t>5</w:t>
          </w:r>
          <w:r w:rsidR="00831078">
            <w:t xml:space="preserve"> de </w:t>
          </w:r>
          <w:r>
            <w:t>noviembre</w:t>
          </w:r>
        </w:p>
        <w:p w:rsidR="000F2978" w:rsidRDefault="00831078">
          <w:r w:rsidRPr="00831078">
            <w:rPr>
              <w:noProof/>
              <w:lang w:eastAsia="es-MX"/>
            </w:rPr>
            <mc:AlternateContent>
              <mc:Choice Requires="wps">
                <w:drawing>
                  <wp:anchor distT="45720" distB="45720" distL="114300" distR="114300" simplePos="0" relativeHeight="251662336" behindDoc="0" locked="0" layoutInCell="1" allowOverlap="1" wp14:anchorId="3AA83A0A" wp14:editId="62C75E0F">
                    <wp:simplePos x="0" y="0"/>
                    <wp:positionH relativeFrom="margin">
                      <wp:posOffset>0</wp:posOffset>
                    </wp:positionH>
                    <wp:positionV relativeFrom="paragraph">
                      <wp:posOffset>1729740</wp:posOffset>
                    </wp:positionV>
                    <wp:extent cx="5619750" cy="17621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762125"/>
                            </a:xfrm>
                            <a:prstGeom prst="rect">
                              <a:avLst/>
                            </a:prstGeom>
                            <a:noFill/>
                            <a:ln w="9525">
                              <a:noFill/>
                              <a:miter lim="800000"/>
                              <a:headEnd/>
                              <a:tailEnd/>
                            </a:ln>
                          </wps:spPr>
                          <wps:txbx>
                            <w:txbxContent>
                              <w:p w:rsidR="006C7125" w:rsidRPr="00C07493" w:rsidRDefault="006C7125" w:rsidP="00C07493">
                                <w:pPr>
                                  <w:pStyle w:val="Sinespaciado"/>
                                  <w:jc w:val="center"/>
                                  <w:rPr>
                                    <w:b/>
                                    <w:color w:val="7B230B" w:themeColor="accent1"/>
                                    <w:sz w:val="48"/>
                                    <w:szCs w:val="48"/>
                                  </w:rPr>
                                </w:pPr>
                                <w:r w:rsidRPr="00C07493">
                                  <w:rPr>
                                    <w:b/>
                                    <w:color w:val="7B230B" w:themeColor="accent1"/>
                                    <w:sz w:val="48"/>
                                    <w:szCs w:val="48"/>
                                  </w:rPr>
                                  <w:t>INSTITUTO POLITÉCNICO NACIONAL</w:t>
                                </w:r>
                              </w:p>
                              <w:p w:rsidR="006C7125" w:rsidRPr="00C07493" w:rsidRDefault="006C7125" w:rsidP="00C07493">
                                <w:pPr>
                                  <w:spacing w:after="0" w:line="240" w:lineRule="auto"/>
                                  <w:jc w:val="center"/>
                                  <w:rPr>
                                    <w:i/>
                                  </w:rPr>
                                </w:pPr>
                                <w:r w:rsidRPr="00C07493">
                                  <w:rPr>
                                    <w:i/>
                                  </w:rPr>
                                  <w:t>Unidad Profesional Interdisciplinaria de Ingeniería y Ciencias Sociales y Administrativas.</w:t>
                                </w:r>
                              </w:p>
                              <w:p w:rsidR="006C7125" w:rsidRPr="00C07493" w:rsidRDefault="006C7125" w:rsidP="00C07493">
                                <w:pPr>
                                  <w:pStyle w:val="Sinespaciado"/>
                                  <w:jc w:val="center"/>
                                  <w:rPr>
                                    <w:b/>
                                    <w:color w:val="7B230B" w:themeColor="accent1"/>
                                    <w:sz w:val="44"/>
                                    <w:szCs w:val="44"/>
                                  </w:rPr>
                                </w:pPr>
                                <w:r w:rsidRPr="00C07493">
                                  <w:rPr>
                                    <w:b/>
                                    <w:color w:val="7B230B" w:themeColor="accent1"/>
                                    <w:sz w:val="44"/>
                                    <w:szCs w:val="44"/>
                                  </w:rPr>
                                  <w:t>UPIICSA</w:t>
                                </w:r>
                              </w:p>
                              <w:p w:rsidR="006C7125" w:rsidRPr="00C07493" w:rsidRDefault="006C7125" w:rsidP="00C07493">
                                <w:pPr>
                                  <w:spacing w:after="0" w:line="240" w:lineRule="auto"/>
                                  <w:jc w:val="center"/>
                                  <w:rPr>
                                    <w:b/>
                                    <w:sz w:val="36"/>
                                    <w:szCs w:val="36"/>
                                  </w:rPr>
                                </w:pPr>
                                <w:r w:rsidRPr="00C07493">
                                  <w:rPr>
                                    <w:b/>
                                    <w:sz w:val="36"/>
                                    <w:szCs w:val="36"/>
                                  </w:rPr>
                                  <w:t xml:space="preserve">Maestría </w:t>
                                </w:r>
                                <w:r>
                                  <w:rPr>
                                    <w:b/>
                                    <w:sz w:val="36"/>
                                    <w:szCs w:val="36"/>
                                  </w:rPr>
                                  <w:t>en</w:t>
                                </w:r>
                                <w:r w:rsidRPr="00C07493">
                                  <w:rPr>
                                    <w:b/>
                                    <w:sz w:val="36"/>
                                    <w:szCs w:val="36"/>
                                  </w:rPr>
                                  <w:t xml:space="preserve"> Ciencias en Informática</w:t>
                                </w:r>
                              </w:p>
                              <w:p w:rsidR="006C7125" w:rsidRPr="00C07493" w:rsidRDefault="006C7125" w:rsidP="00C07493">
                                <w:pPr>
                                  <w:spacing w:after="0" w:line="240" w:lineRule="auto"/>
                                  <w:jc w:val="center"/>
                                  <w:rPr>
                                    <w:sz w:val="40"/>
                                    <w:szCs w:val="40"/>
                                  </w:rPr>
                                </w:pPr>
                                <w:r w:rsidRPr="00C07493">
                                  <w:rPr>
                                    <w:sz w:val="40"/>
                                    <w:szCs w:val="40"/>
                                  </w:rPr>
                                  <w:t>Almacenamiento de Datos y su Administración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A83A0A" id="_x0000_t202" coordsize="21600,21600" o:spt="202" path="m,l,21600r21600,l21600,xe">
                    <v:stroke joinstyle="miter"/>
                    <v:path gradientshapeok="t" o:connecttype="rect"/>
                  </v:shapetype>
                  <v:shape id="_x0000_s1026" type="#_x0000_t202" style="position:absolute;margin-left:0;margin-top:136.2pt;width:442.5pt;height:138.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" filled="f" stroked="f">
                    <v:textbox>
                      <w:txbxContent>
                        <w:p w:rsidR="006C7125" w:rsidRPr="00C07493" w:rsidRDefault="006C7125" w:rsidP="00C07493">
                          <w:pPr>
                            <w:pStyle w:val="Sinespaciado"/>
                            <w:jc w:val="center"/>
                            <w:rPr>
                              <w:b/>
                              <w:color w:val="7B230B" w:themeColor="accent1"/>
                              <w:sz w:val="48"/>
                              <w:szCs w:val="48"/>
                            </w:rPr>
                          </w:pPr>
                          <w:r w:rsidRPr="00C07493">
                            <w:rPr>
                              <w:b/>
                              <w:color w:val="7B230B" w:themeColor="accent1"/>
                              <w:sz w:val="48"/>
                              <w:szCs w:val="48"/>
                            </w:rPr>
                            <w:t>INSTITUTO POLITÉCNICO NACIONAL</w:t>
                          </w:r>
                        </w:p>
                        <w:p w:rsidR="006C7125" w:rsidRPr="00C07493" w:rsidRDefault="006C7125" w:rsidP="00C07493">
                          <w:pPr>
                            <w:spacing w:after="0" w:line="240" w:lineRule="auto"/>
                            <w:jc w:val="center"/>
                            <w:rPr>
                              <w:i/>
                            </w:rPr>
                          </w:pPr>
                          <w:r w:rsidRPr="00C07493">
                            <w:rPr>
                              <w:i/>
                            </w:rPr>
                            <w:t>Unidad Profesional Interdisciplinaria de Ingeniería y Ciencias Sociales y Administrativas.</w:t>
                          </w:r>
                        </w:p>
                        <w:p w:rsidR="006C7125" w:rsidRPr="00C07493" w:rsidRDefault="006C7125" w:rsidP="00C07493">
                          <w:pPr>
                            <w:pStyle w:val="Sinespaciado"/>
                            <w:jc w:val="center"/>
                            <w:rPr>
                              <w:b/>
                              <w:color w:val="7B230B" w:themeColor="accent1"/>
                              <w:sz w:val="44"/>
                              <w:szCs w:val="44"/>
                            </w:rPr>
                          </w:pPr>
                          <w:r w:rsidRPr="00C07493">
                            <w:rPr>
                              <w:b/>
                              <w:color w:val="7B230B" w:themeColor="accent1"/>
                              <w:sz w:val="44"/>
                              <w:szCs w:val="44"/>
                            </w:rPr>
                            <w:t>UPIICSA</w:t>
                          </w:r>
                        </w:p>
                        <w:p w:rsidR="006C7125" w:rsidRPr="00C07493" w:rsidRDefault="006C7125" w:rsidP="00C07493">
                          <w:pPr>
                            <w:spacing w:after="0" w:line="240" w:lineRule="auto"/>
                            <w:jc w:val="center"/>
                            <w:rPr>
                              <w:b/>
                              <w:sz w:val="36"/>
                              <w:szCs w:val="36"/>
                            </w:rPr>
                          </w:pPr>
                          <w:r w:rsidRPr="00C07493">
                            <w:rPr>
                              <w:b/>
                              <w:sz w:val="36"/>
                              <w:szCs w:val="36"/>
                            </w:rPr>
                            <w:t xml:space="preserve">Maestría </w:t>
                          </w:r>
                          <w:r>
                            <w:rPr>
                              <w:b/>
                              <w:sz w:val="36"/>
                              <w:szCs w:val="36"/>
                            </w:rPr>
                            <w:t>en</w:t>
                          </w:r>
                          <w:r w:rsidRPr="00C07493">
                            <w:rPr>
                              <w:b/>
                              <w:sz w:val="36"/>
                              <w:szCs w:val="36"/>
                            </w:rPr>
                            <w:t xml:space="preserve"> Ciencias en Informática</w:t>
                          </w:r>
                        </w:p>
                        <w:p w:rsidR="006C7125" w:rsidRPr="00C07493" w:rsidRDefault="006C7125" w:rsidP="00C07493">
                          <w:pPr>
                            <w:spacing w:after="0" w:line="240" w:lineRule="auto"/>
                            <w:jc w:val="center"/>
                            <w:rPr>
                              <w:sz w:val="40"/>
                              <w:szCs w:val="40"/>
                            </w:rPr>
                          </w:pPr>
                          <w:r w:rsidRPr="00C07493">
                            <w:rPr>
                              <w:sz w:val="40"/>
                              <w:szCs w:val="40"/>
                            </w:rPr>
                            <w:t>Almacenamiento de Datos y su Administración</w:t>
                          </w:r>
                        </w:p>
                      </w:txbxContent>
                    </v:textbox>
                    <w10:wrap type="square" anchorx="margin"/>
                  </v:shape>
                </w:pict>
              </mc:Fallback>
            </mc:AlternateContent>
          </w:r>
          <w:r w:rsidRPr="00831078">
            <w:rPr>
              <w:noProof/>
              <w:lang w:eastAsia="es-MX"/>
            </w:rPr>
            <w:drawing>
              <wp:anchor distT="0" distB="0" distL="114300" distR="114300" simplePos="0" relativeHeight="251663360" behindDoc="0" locked="0" layoutInCell="1" allowOverlap="1" wp14:anchorId="0FCB3974" wp14:editId="0267C8AC">
                <wp:simplePos x="0" y="0"/>
                <wp:positionH relativeFrom="column">
                  <wp:posOffset>2327910</wp:posOffset>
                </wp:positionH>
                <wp:positionV relativeFrom="paragraph">
                  <wp:posOffset>-635</wp:posOffset>
                </wp:positionV>
                <wp:extent cx="876300" cy="1209675"/>
                <wp:effectExtent l="0" t="0" r="0" b="9525"/>
                <wp:wrapNone/>
                <wp:docPr id="9" name="Imagen 9" descr="Resultado de imagen para ip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ipn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76300"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2978">
            <w:rPr>
              <w:noProof/>
              <w:lang w:eastAsia="es-MX"/>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1511935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7125" w:rsidRDefault="006C7125">
                                <w:pPr>
                                  <w:pStyle w:val="Sinespaciado"/>
                                  <w:spacing w:before="40" w:after="560" w:line="216" w:lineRule="auto"/>
                                  <w:rPr>
                                    <w:color w:val="7B230B" w:themeColor="accent1"/>
                                    <w:sz w:val="72"/>
                                    <w:szCs w:val="72"/>
                                  </w:rPr>
                                </w:pPr>
                                <w:sdt>
                                  <w:sdtPr>
                                    <w:rPr>
                                      <w:color w:val="7B230B"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7B230B" w:themeColor="accent1"/>
                                        <w:sz w:val="72"/>
                                        <w:szCs w:val="72"/>
                                      </w:rPr>
                                      <w:t>Bitácora Técnica</w:t>
                                    </w:r>
                                  </w:sdtContent>
                                </w:sdt>
                              </w:p>
                              <w:sdt>
                                <w:sdtPr>
                                  <w:rPr>
                                    <w:caps/>
                                    <w:color w:val="3F2F2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rsidR="006C7125" w:rsidRDefault="006C7125">
                                    <w:pPr>
                                      <w:pStyle w:val="Sinespaciado"/>
                                      <w:spacing w:before="40" w:after="40"/>
                                      <w:rPr>
                                        <w:caps/>
                                        <w:color w:val="3F2F29" w:themeColor="accent5" w:themeShade="80"/>
                                        <w:sz w:val="28"/>
                                        <w:szCs w:val="28"/>
                                      </w:rPr>
                                    </w:pPr>
                                    <w:r>
                                      <w:rPr>
                                        <w:caps/>
                                        <w:color w:val="3F2F29" w:themeColor="accent5" w:themeShade="80"/>
                                        <w:sz w:val="28"/>
                                        <w:szCs w:val="28"/>
                                      </w:rPr>
                                      <w:t>Recopilación del curso</w:t>
                                    </w:r>
                                  </w:p>
                                </w:sdtContent>
                              </w:sdt>
                              <w:sdt>
                                <w:sdtPr>
                                  <w:rPr>
                                    <w:caps/>
                                    <w:color w:val="7F5F52"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C7125" w:rsidRDefault="006C7125">
                                    <w:pPr>
                                      <w:pStyle w:val="Sinespaciado"/>
                                      <w:spacing w:before="80" w:after="40"/>
                                      <w:rPr>
                                        <w:caps/>
                                        <w:color w:val="7F5F52" w:themeColor="accent5"/>
                                        <w:sz w:val="24"/>
                                        <w:szCs w:val="24"/>
                                      </w:rPr>
                                    </w:pPr>
                                    <w:r>
                                      <w:rPr>
                                        <w:caps/>
                                        <w:color w:val="7F5F52" w:themeColor="accent5"/>
                                        <w:sz w:val="24"/>
                                        <w:szCs w:val="24"/>
                                      </w:rPr>
                                      <w:t>JAime hernández Castillo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id="Cuadro de texto 131" o:spid="_x0000_s1027"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" filled="f" stroked="f" strokeweight=".5pt">
                    <v:textbox style="mso-fit-shape-to-text:t" inset="0,0,0,0">
                      <w:txbxContent>
                        <w:p w:rsidR="006C7125" w:rsidRDefault="006C7125">
                          <w:pPr>
                            <w:pStyle w:val="Sinespaciado"/>
                            <w:spacing w:before="40" w:after="560" w:line="216" w:lineRule="auto"/>
                            <w:rPr>
                              <w:color w:val="7B230B" w:themeColor="accent1"/>
                              <w:sz w:val="72"/>
                              <w:szCs w:val="72"/>
                            </w:rPr>
                          </w:pPr>
                          <w:sdt>
                            <w:sdtPr>
                              <w:rPr>
                                <w:color w:val="7B230B"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7B230B" w:themeColor="accent1"/>
                                  <w:sz w:val="72"/>
                                  <w:szCs w:val="72"/>
                                </w:rPr>
                                <w:t>Bitácora Técnica</w:t>
                              </w:r>
                            </w:sdtContent>
                          </w:sdt>
                        </w:p>
                        <w:sdt>
                          <w:sdtPr>
                            <w:rPr>
                              <w:caps/>
                              <w:color w:val="3F2F2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rsidR="006C7125" w:rsidRDefault="006C7125">
                              <w:pPr>
                                <w:pStyle w:val="Sinespaciado"/>
                                <w:spacing w:before="40" w:after="40"/>
                                <w:rPr>
                                  <w:caps/>
                                  <w:color w:val="3F2F29" w:themeColor="accent5" w:themeShade="80"/>
                                  <w:sz w:val="28"/>
                                  <w:szCs w:val="28"/>
                                </w:rPr>
                              </w:pPr>
                              <w:r>
                                <w:rPr>
                                  <w:caps/>
                                  <w:color w:val="3F2F29" w:themeColor="accent5" w:themeShade="80"/>
                                  <w:sz w:val="28"/>
                                  <w:szCs w:val="28"/>
                                </w:rPr>
                                <w:t>Recopilación del curso</w:t>
                              </w:r>
                            </w:p>
                          </w:sdtContent>
                        </w:sdt>
                        <w:sdt>
                          <w:sdtPr>
                            <w:rPr>
                              <w:caps/>
                              <w:color w:val="7F5F52"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C7125" w:rsidRDefault="006C7125">
                              <w:pPr>
                                <w:pStyle w:val="Sinespaciado"/>
                                <w:spacing w:before="80" w:after="40"/>
                                <w:rPr>
                                  <w:caps/>
                                  <w:color w:val="7F5F52" w:themeColor="accent5"/>
                                  <w:sz w:val="24"/>
                                  <w:szCs w:val="24"/>
                                </w:rPr>
                              </w:pPr>
                              <w:r>
                                <w:rPr>
                                  <w:caps/>
                                  <w:color w:val="7F5F52" w:themeColor="accent5"/>
                                  <w:sz w:val="24"/>
                                  <w:szCs w:val="24"/>
                                </w:rPr>
                                <w:t>JAime hernández Castillo</w:t>
                              </w:r>
                            </w:p>
                          </w:sdtContent>
                        </w:sdt>
                      </w:txbxContent>
                    </v:textbox>
                    <w10:wrap type="square" anchorx="margin" anchory="page"/>
                  </v:shape>
                </w:pict>
              </mc:Fallback>
            </mc:AlternateContent>
          </w:r>
          <w:r w:rsidR="000F2978">
            <w:rPr>
              <w:noProof/>
              <w:lang w:eastAsia="es-MX"/>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6-01-01T00:00:00Z">
                                    <w:dateFormat w:val="yyyy"/>
                                    <w:lid w:val="es-ES"/>
                                    <w:storeMappedDataAs w:val="dateTime"/>
                                    <w:calendar w:val="gregorian"/>
                                  </w:date>
                                </w:sdtPr>
                                <w:sdtContent>
                                  <w:p w:rsidR="006C7125" w:rsidRDefault="006C7125">
                                    <w:pPr>
                                      <w:pStyle w:val="Sinespaciado"/>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8"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" fillcolor="#7b230b [3204]" stroked="f" strokeweight="1pt">
                    <v:path arrowok="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6-01-01T00:00:00Z">
                              <w:dateFormat w:val="yyyy"/>
                              <w:lid w:val="es-ES"/>
                              <w:storeMappedDataAs w:val="dateTime"/>
                              <w:calendar w:val="gregorian"/>
                            </w:date>
                          </w:sdtPr>
                          <w:sdtContent>
                            <w:p w:rsidR="006C7125" w:rsidRDefault="006C7125">
                              <w:pPr>
                                <w:pStyle w:val="Sinespaciado"/>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000F2978">
            <w:br w:type="page"/>
          </w:r>
        </w:p>
      </w:sdtContent>
    </w:sdt>
    <w:p w:rsidR="000F2978" w:rsidRDefault="000F2978">
      <w:pPr>
        <w:sectPr w:rsidR="000F2978" w:rsidSect="000F2978">
          <w:footerReference w:type="default" r:id="rId10"/>
          <w:pgSz w:w="12240" w:h="15840"/>
          <w:pgMar w:top="1417" w:right="1701" w:bottom="1417" w:left="1701" w:header="708" w:footer="708" w:gutter="0"/>
          <w:pgNumType w:start="0"/>
          <w:cols w:space="708"/>
          <w:titlePg/>
          <w:docGrid w:linePitch="360"/>
        </w:sectPr>
      </w:pPr>
    </w:p>
    <w:sdt>
      <w:sdtPr>
        <w:rPr>
          <w:rFonts w:asciiTheme="minorHAnsi" w:eastAsiaTheme="minorHAnsi" w:hAnsiTheme="minorHAnsi" w:cstheme="minorBidi"/>
          <w:color w:val="auto"/>
          <w:sz w:val="22"/>
          <w:szCs w:val="22"/>
          <w:lang w:val="es-ES" w:eastAsia="en-US"/>
        </w:rPr>
        <w:id w:val="1892074790"/>
        <w:docPartObj>
          <w:docPartGallery w:val="Table of Contents"/>
          <w:docPartUnique/>
        </w:docPartObj>
      </w:sdtPr>
      <w:sdtEndPr>
        <w:rPr>
          <w:b/>
          <w:bCs/>
        </w:rPr>
      </w:sdtEndPr>
      <w:sdtContent>
        <w:p w:rsidR="00337ADA" w:rsidRDefault="00337ADA" w:rsidP="00337ADA">
          <w:pPr>
            <w:pStyle w:val="TtulodeTDC"/>
          </w:pPr>
          <w:r>
            <w:rPr>
              <w:lang w:val="es-ES"/>
            </w:rPr>
            <w:t>Contenido</w:t>
          </w:r>
        </w:p>
        <w:p w:rsidR="00E348F7" w:rsidRDefault="00337AD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469694596" w:history="1">
            <w:r w:rsidR="00E348F7" w:rsidRPr="001E3846">
              <w:rPr>
                <w:rStyle w:val="Hipervnculo"/>
                <w:noProof/>
              </w:rPr>
              <w:t>GIT</w:t>
            </w:r>
            <w:r w:rsidR="00E348F7">
              <w:rPr>
                <w:noProof/>
                <w:webHidden/>
              </w:rPr>
              <w:tab/>
            </w:r>
            <w:r w:rsidR="00E348F7">
              <w:rPr>
                <w:noProof/>
                <w:webHidden/>
              </w:rPr>
              <w:fldChar w:fldCharType="begin"/>
            </w:r>
            <w:r w:rsidR="00E348F7">
              <w:rPr>
                <w:noProof/>
                <w:webHidden/>
              </w:rPr>
              <w:instrText xml:space="preserve"> PAGEREF _Toc469694596 \h </w:instrText>
            </w:r>
            <w:r w:rsidR="00E348F7">
              <w:rPr>
                <w:noProof/>
                <w:webHidden/>
              </w:rPr>
            </w:r>
            <w:r w:rsidR="00E348F7">
              <w:rPr>
                <w:noProof/>
                <w:webHidden/>
              </w:rPr>
              <w:fldChar w:fldCharType="separate"/>
            </w:r>
            <w:r w:rsidR="00E348F7">
              <w:rPr>
                <w:noProof/>
                <w:webHidden/>
              </w:rPr>
              <w:t>2</w:t>
            </w:r>
            <w:r w:rsidR="00E348F7">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597" w:history="1">
            <w:r w:rsidRPr="001E3846">
              <w:rPr>
                <w:rStyle w:val="Hipervnculo"/>
                <w:noProof/>
              </w:rPr>
              <w:t>Acerca de Git</w:t>
            </w:r>
            <w:r>
              <w:rPr>
                <w:noProof/>
                <w:webHidden/>
              </w:rPr>
              <w:tab/>
            </w:r>
            <w:r>
              <w:rPr>
                <w:noProof/>
                <w:webHidden/>
              </w:rPr>
              <w:fldChar w:fldCharType="begin"/>
            </w:r>
            <w:r>
              <w:rPr>
                <w:noProof/>
                <w:webHidden/>
              </w:rPr>
              <w:instrText xml:space="preserve"> PAGEREF _Toc469694597 \h </w:instrText>
            </w:r>
            <w:r>
              <w:rPr>
                <w:noProof/>
                <w:webHidden/>
              </w:rPr>
            </w:r>
            <w:r>
              <w:rPr>
                <w:noProof/>
                <w:webHidden/>
              </w:rPr>
              <w:fldChar w:fldCharType="separate"/>
            </w:r>
            <w:r>
              <w:rPr>
                <w:noProof/>
                <w:webHidden/>
              </w:rPr>
              <w:t>2</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598" w:history="1">
            <w:r w:rsidRPr="001E3846">
              <w:rPr>
                <w:rStyle w:val="Hipervnculo"/>
                <w:noProof/>
              </w:rPr>
              <w:t>Instalación del Software</w:t>
            </w:r>
            <w:r>
              <w:rPr>
                <w:noProof/>
                <w:webHidden/>
              </w:rPr>
              <w:tab/>
            </w:r>
            <w:r>
              <w:rPr>
                <w:noProof/>
                <w:webHidden/>
              </w:rPr>
              <w:fldChar w:fldCharType="begin"/>
            </w:r>
            <w:r>
              <w:rPr>
                <w:noProof/>
                <w:webHidden/>
              </w:rPr>
              <w:instrText xml:space="preserve"> PAGEREF _Toc469694598 \h </w:instrText>
            </w:r>
            <w:r>
              <w:rPr>
                <w:noProof/>
                <w:webHidden/>
              </w:rPr>
            </w:r>
            <w:r>
              <w:rPr>
                <w:noProof/>
                <w:webHidden/>
              </w:rPr>
              <w:fldChar w:fldCharType="separate"/>
            </w:r>
            <w:r>
              <w:rPr>
                <w:noProof/>
                <w:webHidden/>
              </w:rPr>
              <w:t>2</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599" w:history="1">
            <w:r w:rsidRPr="001E3846">
              <w:rPr>
                <w:rStyle w:val="Hipervnculo"/>
                <w:noProof/>
              </w:rPr>
              <w:t>Desinstalación del Software</w:t>
            </w:r>
            <w:r>
              <w:rPr>
                <w:noProof/>
                <w:webHidden/>
              </w:rPr>
              <w:tab/>
            </w:r>
            <w:r>
              <w:rPr>
                <w:noProof/>
                <w:webHidden/>
              </w:rPr>
              <w:fldChar w:fldCharType="begin"/>
            </w:r>
            <w:r>
              <w:rPr>
                <w:noProof/>
                <w:webHidden/>
              </w:rPr>
              <w:instrText xml:space="preserve"> PAGEREF _Toc469694599 \h </w:instrText>
            </w:r>
            <w:r>
              <w:rPr>
                <w:noProof/>
                <w:webHidden/>
              </w:rPr>
            </w:r>
            <w:r>
              <w:rPr>
                <w:noProof/>
                <w:webHidden/>
              </w:rPr>
              <w:fldChar w:fldCharType="separate"/>
            </w:r>
            <w:r>
              <w:rPr>
                <w:noProof/>
                <w:webHidden/>
              </w:rPr>
              <w:t>5</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00" w:history="1">
            <w:r w:rsidRPr="001E3846">
              <w:rPr>
                <w:rStyle w:val="Hipervnculo"/>
                <w:noProof/>
              </w:rPr>
              <w:t>Primeros pasos</w:t>
            </w:r>
            <w:r>
              <w:rPr>
                <w:noProof/>
                <w:webHidden/>
              </w:rPr>
              <w:tab/>
            </w:r>
            <w:r>
              <w:rPr>
                <w:noProof/>
                <w:webHidden/>
              </w:rPr>
              <w:fldChar w:fldCharType="begin"/>
            </w:r>
            <w:r>
              <w:rPr>
                <w:noProof/>
                <w:webHidden/>
              </w:rPr>
              <w:instrText xml:space="preserve"> PAGEREF _Toc469694600 \h </w:instrText>
            </w:r>
            <w:r>
              <w:rPr>
                <w:noProof/>
                <w:webHidden/>
              </w:rPr>
            </w:r>
            <w:r>
              <w:rPr>
                <w:noProof/>
                <w:webHidden/>
              </w:rPr>
              <w:fldChar w:fldCharType="separate"/>
            </w:r>
            <w:r>
              <w:rPr>
                <w:noProof/>
                <w:webHidden/>
              </w:rPr>
              <w:t>8</w:t>
            </w:r>
            <w:r>
              <w:rPr>
                <w:noProof/>
                <w:webHidden/>
              </w:rPr>
              <w:fldChar w:fldCharType="end"/>
            </w:r>
          </w:hyperlink>
        </w:p>
        <w:p w:rsidR="00E348F7" w:rsidRDefault="00E348F7">
          <w:pPr>
            <w:pStyle w:val="TDC1"/>
            <w:tabs>
              <w:tab w:val="right" w:leader="dot" w:pos="8828"/>
            </w:tabs>
            <w:rPr>
              <w:rFonts w:eastAsiaTheme="minorEastAsia"/>
              <w:noProof/>
              <w:lang w:eastAsia="es-MX"/>
            </w:rPr>
          </w:pPr>
          <w:hyperlink w:anchor="_Toc469694601" w:history="1">
            <w:r w:rsidRPr="001E3846">
              <w:rPr>
                <w:rStyle w:val="Hipervnculo"/>
                <w:noProof/>
              </w:rPr>
              <w:t>GitHub</w:t>
            </w:r>
            <w:r>
              <w:rPr>
                <w:noProof/>
                <w:webHidden/>
              </w:rPr>
              <w:tab/>
            </w:r>
            <w:r>
              <w:rPr>
                <w:noProof/>
                <w:webHidden/>
              </w:rPr>
              <w:fldChar w:fldCharType="begin"/>
            </w:r>
            <w:r>
              <w:rPr>
                <w:noProof/>
                <w:webHidden/>
              </w:rPr>
              <w:instrText xml:space="preserve"> PAGEREF _Toc469694601 \h </w:instrText>
            </w:r>
            <w:r>
              <w:rPr>
                <w:noProof/>
                <w:webHidden/>
              </w:rPr>
            </w:r>
            <w:r>
              <w:rPr>
                <w:noProof/>
                <w:webHidden/>
              </w:rPr>
              <w:fldChar w:fldCharType="separate"/>
            </w:r>
            <w:r>
              <w:rPr>
                <w:noProof/>
                <w:webHidden/>
              </w:rPr>
              <w:t>13</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02" w:history="1">
            <w:r w:rsidRPr="001E3846">
              <w:rPr>
                <w:rStyle w:val="Hipervnculo"/>
                <w:noProof/>
              </w:rPr>
              <w:t>Acerca de GitHub</w:t>
            </w:r>
            <w:r>
              <w:rPr>
                <w:noProof/>
                <w:webHidden/>
              </w:rPr>
              <w:tab/>
            </w:r>
            <w:r>
              <w:rPr>
                <w:noProof/>
                <w:webHidden/>
              </w:rPr>
              <w:fldChar w:fldCharType="begin"/>
            </w:r>
            <w:r>
              <w:rPr>
                <w:noProof/>
                <w:webHidden/>
              </w:rPr>
              <w:instrText xml:space="preserve"> PAGEREF _Toc469694602 \h </w:instrText>
            </w:r>
            <w:r>
              <w:rPr>
                <w:noProof/>
                <w:webHidden/>
              </w:rPr>
            </w:r>
            <w:r>
              <w:rPr>
                <w:noProof/>
                <w:webHidden/>
              </w:rPr>
              <w:fldChar w:fldCharType="separate"/>
            </w:r>
            <w:r>
              <w:rPr>
                <w:noProof/>
                <w:webHidden/>
              </w:rPr>
              <w:t>13</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03" w:history="1">
            <w:r w:rsidRPr="001E3846">
              <w:rPr>
                <w:rStyle w:val="Hipervnculo"/>
                <w:noProof/>
              </w:rPr>
              <w:t>Primeros pasos</w:t>
            </w:r>
            <w:r>
              <w:rPr>
                <w:noProof/>
                <w:webHidden/>
              </w:rPr>
              <w:tab/>
            </w:r>
            <w:r>
              <w:rPr>
                <w:noProof/>
                <w:webHidden/>
              </w:rPr>
              <w:fldChar w:fldCharType="begin"/>
            </w:r>
            <w:r>
              <w:rPr>
                <w:noProof/>
                <w:webHidden/>
              </w:rPr>
              <w:instrText xml:space="preserve"> PAGEREF _Toc469694603 \h </w:instrText>
            </w:r>
            <w:r>
              <w:rPr>
                <w:noProof/>
                <w:webHidden/>
              </w:rPr>
            </w:r>
            <w:r>
              <w:rPr>
                <w:noProof/>
                <w:webHidden/>
              </w:rPr>
              <w:fldChar w:fldCharType="separate"/>
            </w:r>
            <w:r>
              <w:rPr>
                <w:noProof/>
                <w:webHidden/>
              </w:rPr>
              <w:t>13</w:t>
            </w:r>
            <w:r>
              <w:rPr>
                <w:noProof/>
                <w:webHidden/>
              </w:rPr>
              <w:fldChar w:fldCharType="end"/>
            </w:r>
          </w:hyperlink>
        </w:p>
        <w:p w:rsidR="00E348F7" w:rsidRDefault="00E348F7">
          <w:pPr>
            <w:pStyle w:val="TDC1"/>
            <w:tabs>
              <w:tab w:val="right" w:leader="dot" w:pos="8828"/>
            </w:tabs>
            <w:rPr>
              <w:rFonts w:eastAsiaTheme="minorEastAsia"/>
              <w:noProof/>
              <w:lang w:eastAsia="es-MX"/>
            </w:rPr>
          </w:pPr>
          <w:hyperlink w:anchor="_Toc469694604" w:history="1">
            <w:r w:rsidRPr="001E3846">
              <w:rPr>
                <w:rStyle w:val="Hipervnculo"/>
                <w:noProof/>
              </w:rPr>
              <w:t>Markdown</w:t>
            </w:r>
            <w:r>
              <w:rPr>
                <w:noProof/>
                <w:webHidden/>
              </w:rPr>
              <w:tab/>
            </w:r>
            <w:r>
              <w:rPr>
                <w:noProof/>
                <w:webHidden/>
              </w:rPr>
              <w:fldChar w:fldCharType="begin"/>
            </w:r>
            <w:r>
              <w:rPr>
                <w:noProof/>
                <w:webHidden/>
              </w:rPr>
              <w:instrText xml:space="preserve"> PAGEREF _Toc469694604 \h </w:instrText>
            </w:r>
            <w:r>
              <w:rPr>
                <w:noProof/>
                <w:webHidden/>
              </w:rPr>
            </w:r>
            <w:r>
              <w:rPr>
                <w:noProof/>
                <w:webHidden/>
              </w:rPr>
              <w:fldChar w:fldCharType="separate"/>
            </w:r>
            <w:r>
              <w:rPr>
                <w:noProof/>
                <w:webHidden/>
              </w:rPr>
              <w:t>14</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05" w:history="1">
            <w:r w:rsidRPr="001E3846">
              <w:rPr>
                <w:rStyle w:val="Hipervnculo"/>
                <w:noProof/>
              </w:rPr>
              <w:t>Acerca de Markdown</w:t>
            </w:r>
            <w:r>
              <w:rPr>
                <w:noProof/>
                <w:webHidden/>
              </w:rPr>
              <w:tab/>
            </w:r>
            <w:r>
              <w:rPr>
                <w:noProof/>
                <w:webHidden/>
              </w:rPr>
              <w:fldChar w:fldCharType="begin"/>
            </w:r>
            <w:r>
              <w:rPr>
                <w:noProof/>
                <w:webHidden/>
              </w:rPr>
              <w:instrText xml:space="preserve"> PAGEREF _Toc469694605 \h </w:instrText>
            </w:r>
            <w:r>
              <w:rPr>
                <w:noProof/>
                <w:webHidden/>
              </w:rPr>
            </w:r>
            <w:r>
              <w:rPr>
                <w:noProof/>
                <w:webHidden/>
              </w:rPr>
              <w:fldChar w:fldCharType="separate"/>
            </w:r>
            <w:r>
              <w:rPr>
                <w:noProof/>
                <w:webHidden/>
              </w:rPr>
              <w:t>14</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06" w:history="1">
            <w:r w:rsidRPr="001E3846">
              <w:rPr>
                <w:rStyle w:val="Hipervnculo"/>
                <w:noProof/>
              </w:rPr>
              <w:t>Primeros pasos</w:t>
            </w:r>
            <w:r>
              <w:rPr>
                <w:noProof/>
                <w:webHidden/>
              </w:rPr>
              <w:tab/>
            </w:r>
            <w:r>
              <w:rPr>
                <w:noProof/>
                <w:webHidden/>
              </w:rPr>
              <w:fldChar w:fldCharType="begin"/>
            </w:r>
            <w:r>
              <w:rPr>
                <w:noProof/>
                <w:webHidden/>
              </w:rPr>
              <w:instrText xml:space="preserve"> PAGEREF _Toc469694606 \h </w:instrText>
            </w:r>
            <w:r>
              <w:rPr>
                <w:noProof/>
                <w:webHidden/>
              </w:rPr>
            </w:r>
            <w:r>
              <w:rPr>
                <w:noProof/>
                <w:webHidden/>
              </w:rPr>
              <w:fldChar w:fldCharType="separate"/>
            </w:r>
            <w:r>
              <w:rPr>
                <w:noProof/>
                <w:webHidden/>
              </w:rPr>
              <w:t>14</w:t>
            </w:r>
            <w:r>
              <w:rPr>
                <w:noProof/>
                <w:webHidden/>
              </w:rPr>
              <w:fldChar w:fldCharType="end"/>
            </w:r>
          </w:hyperlink>
        </w:p>
        <w:p w:rsidR="00E348F7" w:rsidRDefault="00E348F7">
          <w:pPr>
            <w:pStyle w:val="TDC1"/>
            <w:tabs>
              <w:tab w:val="right" w:leader="dot" w:pos="8828"/>
            </w:tabs>
            <w:rPr>
              <w:rFonts w:eastAsiaTheme="minorEastAsia"/>
              <w:noProof/>
              <w:lang w:eastAsia="es-MX"/>
            </w:rPr>
          </w:pPr>
          <w:hyperlink r:id="rId11" w:anchor="_Toc469694607" w:history="1">
            <w:r w:rsidRPr="001E3846">
              <w:rPr>
                <w:rStyle w:val="Hipervnculo"/>
                <w:rFonts w:ascii="Segoe UI" w:hAnsi="Segoe UI" w:cs="Segoe UI"/>
                <w:noProof/>
                <w:bdr w:val="none" w:sz="0" w:space="0" w:color="auto" w:frame="1"/>
              </w:rPr>
              <w:t>Encabezado de primer nivel</w:t>
            </w:r>
            <w:r>
              <w:rPr>
                <w:noProof/>
                <w:webHidden/>
              </w:rPr>
              <w:tab/>
            </w:r>
            <w:r>
              <w:rPr>
                <w:noProof/>
                <w:webHidden/>
              </w:rPr>
              <w:fldChar w:fldCharType="begin"/>
            </w:r>
            <w:r>
              <w:rPr>
                <w:noProof/>
                <w:webHidden/>
              </w:rPr>
              <w:instrText xml:space="preserve"> PAGEREF _Toc469694607 \h </w:instrText>
            </w:r>
            <w:r>
              <w:rPr>
                <w:noProof/>
                <w:webHidden/>
              </w:rPr>
            </w:r>
            <w:r>
              <w:rPr>
                <w:noProof/>
                <w:webHidden/>
              </w:rPr>
              <w:fldChar w:fldCharType="separate"/>
            </w:r>
            <w:r>
              <w:rPr>
                <w:noProof/>
                <w:webHidden/>
              </w:rPr>
              <w:t>15</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r:id="rId12" w:anchor="_Toc469694608" w:history="1">
            <w:r w:rsidRPr="001E3846">
              <w:rPr>
                <w:rStyle w:val="Hipervnculo"/>
                <w:rFonts w:ascii="Segoe UI" w:hAnsi="Segoe UI" w:cs="Segoe UI"/>
                <w:noProof/>
                <w:bdr w:val="none" w:sz="0" w:space="0" w:color="auto" w:frame="1"/>
              </w:rPr>
              <w:t>Encabezado de segundo nivel en negritas</w:t>
            </w:r>
            <w:r>
              <w:rPr>
                <w:noProof/>
                <w:webHidden/>
              </w:rPr>
              <w:tab/>
            </w:r>
            <w:r>
              <w:rPr>
                <w:noProof/>
                <w:webHidden/>
              </w:rPr>
              <w:fldChar w:fldCharType="begin"/>
            </w:r>
            <w:r>
              <w:rPr>
                <w:noProof/>
                <w:webHidden/>
              </w:rPr>
              <w:instrText xml:space="preserve"> PAGEREF _Toc469694608 \h </w:instrText>
            </w:r>
            <w:r>
              <w:rPr>
                <w:noProof/>
                <w:webHidden/>
              </w:rPr>
            </w:r>
            <w:r>
              <w:rPr>
                <w:noProof/>
                <w:webHidden/>
              </w:rPr>
              <w:fldChar w:fldCharType="separate"/>
            </w:r>
            <w:r>
              <w:rPr>
                <w:noProof/>
                <w:webHidden/>
              </w:rPr>
              <w:t>15</w:t>
            </w:r>
            <w:r>
              <w:rPr>
                <w:noProof/>
                <w:webHidden/>
              </w:rPr>
              <w:fldChar w:fldCharType="end"/>
            </w:r>
          </w:hyperlink>
        </w:p>
        <w:p w:rsidR="00E348F7" w:rsidRDefault="00E348F7">
          <w:pPr>
            <w:pStyle w:val="TDC3"/>
            <w:tabs>
              <w:tab w:val="right" w:leader="dot" w:pos="8828"/>
            </w:tabs>
            <w:rPr>
              <w:rFonts w:eastAsiaTheme="minorEastAsia"/>
              <w:noProof/>
              <w:lang w:eastAsia="es-MX"/>
            </w:rPr>
          </w:pPr>
          <w:hyperlink r:id="rId13" w:anchor="_Toc469694609" w:history="1">
            <w:r w:rsidRPr="001E3846">
              <w:rPr>
                <w:rStyle w:val="Hipervnculo"/>
                <w:rFonts w:ascii="Segoe UI" w:hAnsi="Segoe UI" w:cs="Segoe UI"/>
                <w:noProof/>
                <w:bdr w:val="none" w:sz="0" w:space="0" w:color="auto" w:frame="1"/>
              </w:rPr>
              <w:t>Texto de nivel 3</w:t>
            </w:r>
            <w:r>
              <w:rPr>
                <w:noProof/>
                <w:webHidden/>
              </w:rPr>
              <w:tab/>
            </w:r>
            <w:r>
              <w:rPr>
                <w:noProof/>
                <w:webHidden/>
              </w:rPr>
              <w:fldChar w:fldCharType="begin"/>
            </w:r>
            <w:r>
              <w:rPr>
                <w:noProof/>
                <w:webHidden/>
              </w:rPr>
              <w:instrText xml:space="preserve"> PAGEREF _Toc469694609 \h </w:instrText>
            </w:r>
            <w:r>
              <w:rPr>
                <w:noProof/>
                <w:webHidden/>
              </w:rPr>
            </w:r>
            <w:r>
              <w:rPr>
                <w:noProof/>
                <w:webHidden/>
              </w:rPr>
              <w:fldChar w:fldCharType="separate"/>
            </w:r>
            <w:r>
              <w:rPr>
                <w:noProof/>
                <w:webHidden/>
              </w:rPr>
              <w:t>15</w:t>
            </w:r>
            <w:r>
              <w:rPr>
                <w:noProof/>
                <w:webHidden/>
              </w:rPr>
              <w:fldChar w:fldCharType="end"/>
            </w:r>
          </w:hyperlink>
        </w:p>
        <w:p w:rsidR="00E348F7" w:rsidRDefault="00E348F7">
          <w:pPr>
            <w:pStyle w:val="TDC1"/>
            <w:tabs>
              <w:tab w:val="right" w:leader="dot" w:pos="8828"/>
            </w:tabs>
            <w:rPr>
              <w:rFonts w:eastAsiaTheme="minorEastAsia"/>
              <w:noProof/>
              <w:lang w:eastAsia="es-MX"/>
            </w:rPr>
          </w:pPr>
          <w:hyperlink w:anchor="_Toc469694610" w:history="1">
            <w:r w:rsidRPr="001E3846">
              <w:rPr>
                <w:rStyle w:val="Hipervnculo"/>
                <w:noProof/>
              </w:rPr>
              <w:t>Neo4j</w:t>
            </w:r>
            <w:r>
              <w:rPr>
                <w:noProof/>
                <w:webHidden/>
              </w:rPr>
              <w:tab/>
            </w:r>
            <w:r>
              <w:rPr>
                <w:noProof/>
                <w:webHidden/>
              </w:rPr>
              <w:fldChar w:fldCharType="begin"/>
            </w:r>
            <w:r>
              <w:rPr>
                <w:noProof/>
                <w:webHidden/>
              </w:rPr>
              <w:instrText xml:space="preserve"> PAGEREF _Toc469694610 \h </w:instrText>
            </w:r>
            <w:r>
              <w:rPr>
                <w:noProof/>
                <w:webHidden/>
              </w:rPr>
            </w:r>
            <w:r>
              <w:rPr>
                <w:noProof/>
                <w:webHidden/>
              </w:rPr>
              <w:fldChar w:fldCharType="separate"/>
            </w:r>
            <w:r>
              <w:rPr>
                <w:noProof/>
                <w:webHidden/>
              </w:rPr>
              <w:t>15</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11" w:history="1">
            <w:r w:rsidRPr="001E3846">
              <w:rPr>
                <w:rStyle w:val="Hipervnculo"/>
                <w:noProof/>
              </w:rPr>
              <w:t>Acerca de Neo4j</w:t>
            </w:r>
            <w:r>
              <w:rPr>
                <w:noProof/>
                <w:webHidden/>
              </w:rPr>
              <w:tab/>
            </w:r>
            <w:r>
              <w:rPr>
                <w:noProof/>
                <w:webHidden/>
              </w:rPr>
              <w:fldChar w:fldCharType="begin"/>
            </w:r>
            <w:r>
              <w:rPr>
                <w:noProof/>
                <w:webHidden/>
              </w:rPr>
              <w:instrText xml:space="preserve"> PAGEREF _Toc469694611 \h </w:instrText>
            </w:r>
            <w:r>
              <w:rPr>
                <w:noProof/>
                <w:webHidden/>
              </w:rPr>
            </w:r>
            <w:r>
              <w:rPr>
                <w:noProof/>
                <w:webHidden/>
              </w:rPr>
              <w:fldChar w:fldCharType="separate"/>
            </w:r>
            <w:r>
              <w:rPr>
                <w:noProof/>
                <w:webHidden/>
              </w:rPr>
              <w:t>15</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12" w:history="1">
            <w:r w:rsidRPr="001E3846">
              <w:rPr>
                <w:rStyle w:val="Hipervnculo"/>
                <w:noProof/>
              </w:rPr>
              <w:t>Instalación del Software</w:t>
            </w:r>
            <w:r>
              <w:rPr>
                <w:noProof/>
                <w:webHidden/>
              </w:rPr>
              <w:tab/>
            </w:r>
            <w:r>
              <w:rPr>
                <w:noProof/>
                <w:webHidden/>
              </w:rPr>
              <w:fldChar w:fldCharType="begin"/>
            </w:r>
            <w:r>
              <w:rPr>
                <w:noProof/>
                <w:webHidden/>
              </w:rPr>
              <w:instrText xml:space="preserve"> PAGEREF _Toc469694612 \h </w:instrText>
            </w:r>
            <w:r>
              <w:rPr>
                <w:noProof/>
                <w:webHidden/>
              </w:rPr>
            </w:r>
            <w:r>
              <w:rPr>
                <w:noProof/>
                <w:webHidden/>
              </w:rPr>
              <w:fldChar w:fldCharType="separate"/>
            </w:r>
            <w:r>
              <w:rPr>
                <w:noProof/>
                <w:webHidden/>
              </w:rPr>
              <w:t>16</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13" w:history="1">
            <w:r w:rsidRPr="001E3846">
              <w:rPr>
                <w:rStyle w:val="Hipervnculo"/>
                <w:noProof/>
              </w:rPr>
              <w:t>Desinstalación del Software</w:t>
            </w:r>
            <w:r>
              <w:rPr>
                <w:noProof/>
                <w:webHidden/>
              </w:rPr>
              <w:tab/>
            </w:r>
            <w:r>
              <w:rPr>
                <w:noProof/>
                <w:webHidden/>
              </w:rPr>
              <w:fldChar w:fldCharType="begin"/>
            </w:r>
            <w:r>
              <w:rPr>
                <w:noProof/>
                <w:webHidden/>
              </w:rPr>
              <w:instrText xml:space="preserve"> PAGEREF _Toc469694613 \h </w:instrText>
            </w:r>
            <w:r>
              <w:rPr>
                <w:noProof/>
                <w:webHidden/>
              </w:rPr>
            </w:r>
            <w:r>
              <w:rPr>
                <w:noProof/>
                <w:webHidden/>
              </w:rPr>
              <w:fldChar w:fldCharType="separate"/>
            </w:r>
            <w:r>
              <w:rPr>
                <w:noProof/>
                <w:webHidden/>
              </w:rPr>
              <w:t>27</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14" w:history="1">
            <w:r w:rsidRPr="001E3846">
              <w:rPr>
                <w:rStyle w:val="Hipervnculo"/>
                <w:noProof/>
              </w:rPr>
              <w:t>Primeros pasos</w:t>
            </w:r>
            <w:r>
              <w:rPr>
                <w:noProof/>
                <w:webHidden/>
              </w:rPr>
              <w:tab/>
            </w:r>
            <w:r>
              <w:rPr>
                <w:noProof/>
                <w:webHidden/>
              </w:rPr>
              <w:fldChar w:fldCharType="begin"/>
            </w:r>
            <w:r>
              <w:rPr>
                <w:noProof/>
                <w:webHidden/>
              </w:rPr>
              <w:instrText xml:space="preserve"> PAGEREF _Toc469694614 \h </w:instrText>
            </w:r>
            <w:r>
              <w:rPr>
                <w:noProof/>
                <w:webHidden/>
              </w:rPr>
            </w:r>
            <w:r>
              <w:rPr>
                <w:noProof/>
                <w:webHidden/>
              </w:rPr>
              <w:fldChar w:fldCharType="separate"/>
            </w:r>
            <w:r>
              <w:rPr>
                <w:noProof/>
                <w:webHidden/>
              </w:rPr>
              <w:t>33</w:t>
            </w:r>
            <w:r>
              <w:rPr>
                <w:noProof/>
                <w:webHidden/>
              </w:rPr>
              <w:fldChar w:fldCharType="end"/>
            </w:r>
          </w:hyperlink>
        </w:p>
        <w:p w:rsidR="00E348F7" w:rsidRDefault="00E348F7">
          <w:pPr>
            <w:pStyle w:val="TDC1"/>
            <w:tabs>
              <w:tab w:val="right" w:leader="dot" w:pos="8828"/>
            </w:tabs>
            <w:rPr>
              <w:rFonts w:eastAsiaTheme="minorEastAsia"/>
              <w:noProof/>
              <w:lang w:eastAsia="es-MX"/>
            </w:rPr>
          </w:pPr>
          <w:hyperlink w:anchor="_Toc469694615" w:history="1">
            <w:r w:rsidRPr="001E3846">
              <w:rPr>
                <w:rStyle w:val="Hipervnculo"/>
                <w:noProof/>
              </w:rPr>
              <w:t>R</w:t>
            </w:r>
            <w:r>
              <w:rPr>
                <w:noProof/>
                <w:webHidden/>
              </w:rPr>
              <w:tab/>
            </w:r>
            <w:r>
              <w:rPr>
                <w:noProof/>
                <w:webHidden/>
              </w:rPr>
              <w:fldChar w:fldCharType="begin"/>
            </w:r>
            <w:r>
              <w:rPr>
                <w:noProof/>
                <w:webHidden/>
              </w:rPr>
              <w:instrText xml:space="preserve"> PAGEREF _Toc469694615 \h </w:instrText>
            </w:r>
            <w:r>
              <w:rPr>
                <w:noProof/>
                <w:webHidden/>
              </w:rPr>
            </w:r>
            <w:r>
              <w:rPr>
                <w:noProof/>
                <w:webHidden/>
              </w:rPr>
              <w:fldChar w:fldCharType="separate"/>
            </w:r>
            <w:r>
              <w:rPr>
                <w:noProof/>
                <w:webHidden/>
              </w:rPr>
              <w:t>50</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16" w:history="1">
            <w:r w:rsidRPr="001E3846">
              <w:rPr>
                <w:rStyle w:val="Hipervnculo"/>
                <w:noProof/>
              </w:rPr>
              <w:t>Acerca de R</w:t>
            </w:r>
            <w:r>
              <w:rPr>
                <w:noProof/>
                <w:webHidden/>
              </w:rPr>
              <w:tab/>
            </w:r>
            <w:r>
              <w:rPr>
                <w:noProof/>
                <w:webHidden/>
              </w:rPr>
              <w:fldChar w:fldCharType="begin"/>
            </w:r>
            <w:r>
              <w:rPr>
                <w:noProof/>
                <w:webHidden/>
              </w:rPr>
              <w:instrText xml:space="preserve"> PAGEREF _Toc469694616 \h </w:instrText>
            </w:r>
            <w:r>
              <w:rPr>
                <w:noProof/>
                <w:webHidden/>
              </w:rPr>
            </w:r>
            <w:r>
              <w:rPr>
                <w:noProof/>
                <w:webHidden/>
              </w:rPr>
              <w:fldChar w:fldCharType="separate"/>
            </w:r>
            <w:r>
              <w:rPr>
                <w:noProof/>
                <w:webHidden/>
              </w:rPr>
              <w:t>50</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17" w:history="1">
            <w:r w:rsidRPr="001E3846">
              <w:rPr>
                <w:rStyle w:val="Hipervnculo"/>
                <w:noProof/>
              </w:rPr>
              <w:t>Instalación del Software</w:t>
            </w:r>
            <w:r>
              <w:rPr>
                <w:noProof/>
                <w:webHidden/>
              </w:rPr>
              <w:tab/>
            </w:r>
            <w:r>
              <w:rPr>
                <w:noProof/>
                <w:webHidden/>
              </w:rPr>
              <w:fldChar w:fldCharType="begin"/>
            </w:r>
            <w:r>
              <w:rPr>
                <w:noProof/>
                <w:webHidden/>
              </w:rPr>
              <w:instrText xml:space="preserve"> PAGEREF _Toc469694617 \h </w:instrText>
            </w:r>
            <w:r>
              <w:rPr>
                <w:noProof/>
                <w:webHidden/>
              </w:rPr>
            </w:r>
            <w:r>
              <w:rPr>
                <w:noProof/>
                <w:webHidden/>
              </w:rPr>
              <w:fldChar w:fldCharType="separate"/>
            </w:r>
            <w:r>
              <w:rPr>
                <w:noProof/>
                <w:webHidden/>
              </w:rPr>
              <w:t>50</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18" w:history="1">
            <w:r w:rsidRPr="001E3846">
              <w:rPr>
                <w:rStyle w:val="Hipervnculo"/>
                <w:noProof/>
              </w:rPr>
              <w:t>Desinstalación del Software</w:t>
            </w:r>
            <w:r>
              <w:rPr>
                <w:noProof/>
                <w:webHidden/>
              </w:rPr>
              <w:tab/>
            </w:r>
            <w:r>
              <w:rPr>
                <w:noProof/>
                <w:webHidden/>
              </w:rPr>
              <w:fldChar w:fldCharType="begin"/>
            </w:r>
            <w:r>
              <w:rPr>
                <w:noProof/>
                <w:webHidden/>
              </w:rPr>
              <w:instrText xml:space="preserve"> PAGEREF _Toc469694618 \h </w:instrText>
            </w:r>
            <w:r>
              <w:rPr>
                <w:noProof/>
                <w:webHidden/>
              </w:rPr>
            </w:r>
            <w:r>
              <w:rPr>
                <w:noProof/>
                <w:webHidden/>
              </w:rPr>
              <w:fldChar w:fldCharType="separate"/>
            </w:r>
            <w:r>
              <w:rPr>
                <w:noProof/>
                <w:webHidden/>
              </w:rPr>
              <w:t>52</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19" w:history="1">
            <w:r w:rsidRPr="001E3846">
              <w:rPr>
                <w:rStyle w:val="Hipervnculo"/>
                <w:noProof/>
              </w:rPr>
              <w:t>Primeros pasos</w:t>
            </w:r>
            <w:r>
              <w:rPr>
                <w:noProof/>
                <w:webHidden/>
              </w:rPr>
              <w:tab/>
            </w:r>
            <w:r>
              <w:rPr>
                <w:noProof/>
                <w:webHidden/>
              </w:rPr>
              <w:fldChar w:fldCharType="begin"/>
            </w:r>
            <w:r>
              <w:rPr>
                <w:noProof/>
                <w:webHidden/>
              </w:rPr>
              <w:instrText xml:space="preserve"> PAGEREF _Toc469694619 \h </w:instrText>
            </w:r>
            <w:r>
              <w:rPr>
                <w:noProof/>
                <w:webHidden/>
              </w:rPr>
            </w:r>
            <w:r>
              <w:rPr>
                <w:noProof/>
                <w:webHidden/>
              </w:rPr>
              <w:fldChar w:fldCharType="separate"/>
            </w:r>
            <w:r>
              <w:rPr>
                <w:noProof/>
                <w:webHidden/>
              </w:rPr>
              <w:t>54</w:t>
            </w:r>
            <w:r>
              <w:rPr>
                <w:noProof/>
                <w:webHidden/>
              </w:rPr>
              <w:fldChar w:fldCharType="end"/>
            </w:r>
          </w:hyperlink>
        </w:p>
        <w:p w:rsidR="00E348F7" w:rsidRDefault="00E348F7">
          <w:pPr>
            <w:pStyle w:val="TDC1"/>
            <w:tabs>
              <w:tab w:val="right" w:leader="dot" w:pos="8828"/>
            </w:tabs>
            <w:rPr>
              <w:rFonts w:eastAsiaTheme="minorEastAsia"/>
              <w:noProof/>
              <w:lang w:eastAsia="es-MX"/>
            </w:rPr>
          </w:pPr>
          <w:hyperlink w:anchor="_Toc469694620" w:history="1">
            <w:r w:rsidRPr="001E3846">
              <w:rPr>
                <w:rStyle w:val="Hipervnculo"/>
                <w:noProof/>
              </w:rPr>
              <w:t>RStudio</w:t>
            </w:r>
            <w:r>
              <w:rPr>
                <w:noProof/>
                <w:webHidden/>
              </w:rPr>
              <w:tab/>
            </w:r>
            <w:r>
              <w:rPr>
                <w:noProof/>
                <w:webHidden/>
              </w:rPr>
              <w:fldChar w:fldCharType="begin"/>
            </w:r>
            <w:r>
              <w:rPr>
                <w:noProof/>
                <w:webHidden/>
              </w:rPr>
              <w:instrText xml:space="preserve"> PAGEREF _Toc469694620 \h </w:instrText>
            </w:r>
            <w:r>
              <w:rPr>
                <w:noProof/>
                <w:webHidden/>
              </w:rPr>
            </w:r>
            <w:r>
              <w:rPr>
                <w:noProof/>
                <w:webHidden/>
              </w:rPr>
              <w:fldChar w:fldCharType="separate"/>
            </w:r>
            <w:r>
              <w:rPr>
                <w:noProof/>
                <w:webHidden/>
              </w:rPr>
              <w:t>62</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21" w:history="1">
            <w:r w:rsidRPr="001E3846">
              <w:rPr>
                <w:rStyle w:val="Hipervnculo"/>
                <w:noProof/>
              </w:rPr>
              <w:t>Acerca de RStudio</w:t>
            </w:r>
            <w:r>
              <w:rPr>
                <w:noProof/>
                <w:webHidden/>
              </w:rPr>
              <w:tab/>
            </w:r>
            <w:r>
              <w:rPr>
                <w:noProof/>
                <w:webHidden/>
              </w:rPr>
              <w:fldChar w:fldCharType="begin"/>
            </w:r>
            <w:r>
              <w:rPr>
                <w:noProof/>
                <w:webHidden/>
              </w:rPr>
              <w:instrText xml:space="preserve"> PAGEREF _Toc469694621 \h </w:instrText>
            </w:r>
            <w:r>
              <w:rPr>
                <w:noProof/>
                <w:webHidden/>
              </w:rPr>
            </w:r>
            <w:r>
              <w:rPr>
                <w:noProof/>
                <w:webHidden/>
              </w:rPr>
              <w:fldChar w:fldCharType="separate"/>
            </w:r>
            <w:r>
              <w:rPr>
                <w:noProof/>
                <w:webHidden/>
              </w:rPr>
              <w:t>62</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22" w:history="1">
            <w:r w:rsidRPr="001E3846">
              <w:rPr>
                <w:rStyle w:val="Hipervnculo"/>
                <w:noProof/>
              </w:rPr>
              <w:t>Instalación del Software</w:t>
            </w:r>
            <w:r>
              <w:rPr>
                <w:noProof/>
                <w:webHidden/>
              </w:rPr>
              <w:tab/>
            </w:r>
            <w:r>
              <w:rPr>
                <w:noProof/>
                <w:webHidden/>
              </w:rPr>
              <w:fldChar w:fldCharType="begin"/>
            </w:r>
            <w:r>
              <w:rPr>
                <w:noProof/>
                <w:webHidden/>
              </w:rPr>
              <w:instrText xml:space="preserve"> PAGEREF _Toc469694622 \h </w:instrText>
            </w:r>
            <w:r>
              <w:rPr>
                <w:noProof/>
                <w:webHidden/>
              </w:rPr>
            </w:r>
            <w:r>
              <w:rPr>
                <w:noProof/>
                <w:webHidden/>
              </w:rPr>
              <w:fldChar w:fldCharType="separate"/>
            </w:r>
            <w:r>
              <w:rPr>
                <w:noProof/>
                <w:webHidden/>
              </w:rPr>
              <w:t>62</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23" w:history="1">
            <w:r w:rsidRPr="001E3846">
              <w:rPr>
                <w:rStyle w:val="Hipervnculo"/>
                <w:noProof/>
              </w:rPr>
              <w:t>Desinstalación del Software</w:t>
            </w:r>
            <w:r>
              <w:rPr>
                <w:noProof/>
                <w:webHidden/>
              </w:rPr>
              <w:tab/>
            </w:r>
            <w:r>
              <w:rPr>
                <w:noProof/>
                <w:webHidden/>
              </w:rPr>
              <w:fldChar w:fldCharType="begin"/>
            </w:r>
            <w:r>
              <w:rPr>
                <w:noProof/>
                <w:webHidden/>
              </w:rPr>
              <w:instrText xml:space="preserve"> PAGEREF _Toc469694623 \h </w:instrText>
            </w:r>
            <w:r>
              <w:rPr>
                <w:noProof/>
                <w:webHidden/>
              </w:rPr>
            </w:r>
            <w:r>
              <w:rPr>
                <w:noProof/>
                <w:webHidden/>
              </w:rPr>
              <w:fldChar w:fldCharType="separate"/>
            </w:r>
            <w:r>
              <w:rPr>
                <w:noProof/>
                <w:webHidden/>
              </w:rPr>
              <w:t>66</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24" w:history="1">
            <w:r w:rsidRPr="001E3846">
              <w:rPr>
                <w:rStyle w:val="Hipervnculo"/>
                <w:noProof/>
              </w:rPr>
              <w:t>Primeros pasos</w:t>
            </w:r>
            <w:r>
              <w:rPr>
                <w:noProof/>
                <w:webHidden/>
              </w:rPr>
              <w:tab/>
            </w:r>
            <w:r>
              <w:rPr>
                <w:noProof/>
                <w:webHidden/>
              </w:rPr>
              <w:fldChar w:fldCharType="begin"/>
            </w:r>
            <w:r>
              <w:rPr>
                <w:noProof/>
                <w:webHidden/>
              </w:rPr>
              <w:instrText xml:space="preserve"> PAGEREF _Toc469694624 \h </w:instrText>
            </w:r>
            <w:r>
              <w:rPr>
                <w:noProof/>
                <w:webHidden/>
              </w:rPr>
            </w:r>
            <w:r>
              <w:rPr>
                <w:noProof/>
                <w:webHidden/>
              </w:rPr>
              <w:fldChar w:fldCharType="separate"/>
            </w:r>
            <w:r>
              <w:rPr>
                <w:noProof/>
                <w:webHidden/>
              </w:rPr>
              <w:t>68</w:t>
            </w:r>
            <w:r>
              <w:rPr>
                <w:noProof/>
                <w:webHidden/>
              </w:rPr>
              <w:fldChar w:fldCharType="end"/>
            </w:r>
          </w:hyperlink>
        </w:p>
        <w:p w:rsidR="00E348F7" w:rsidRDefault="00E348F7">
          <w:pPr>
            <w:pStyle w:val="TDC3"/>
            <w:tabs>
              <w:tab w:val="right" w:leader="dot" w:pos="8828"/>
            </w:tabs>
            <w:rPr>
              <w:rFonts w:eastAsiaTheme="minorEastAsia"/>
              <w:noProof/>
              <w:lang w:eastAsia="es-MX"/>
            </w:rPr>
          </w:pPr>
          <w:hyperlink w:anchor="_Toc469694625" w:history="1">
            <w:r w:rsidRPr="001E3846">
              <w:rPr>
                <w:rStyle w:val="Hipervnculo"/>
                <w:noProof/>
              </w:rPr>
              <w:t>Concepto “paquete por defecto”, “paquete cargado” o “paquete disponible”</w:t>
            </w:r>
            <w:r>
              <w:rPr>
                <w:noProof/>
                <w:webHidden/>
              </w:rPr>
              <w:tab/>
            </w:r>
            <w:r>
              <w:rPr>
                <w:noProof/>
                <w:webHidden/>
              </w:rPr>
              <w:fldChar w:fldCharType="begin"/>
            </w:r>
            <w:r>
              <w:rPr>
                <w:noProof/>
                <w:webHidden/>
              </w:rPr>
              <w:instrText xml:space="preserve"> PAGEREF _Toc469694625 \h </w:instrText>
            </w:r>
            <w:r>
              <w:rPr>
                <w:noProof/>
                <w:webHidden/>
              </w:rPr>
            </w:r>
            <w:r>
              <w:rPr>
                <w:noProof/>
                <w:webHidden/>
              </w:rPr>
              <w:fldChar w:fldCharType="separate"/>
            </w:r>
            <w:r>
              <w:rPr>
                <w:noProof/>
                <w:webHidden/>
              </w:rPr>
              <w:t>68</w:t>
            </w:r>
            <w:r>
              <w:rPr>
                <w:noProof/>
                <w:webHidden/>
              </w:rPr>
              <w:fldChar w:fldCharType="end"/>
            </w:r>
          </w:hyperlink>
        </w:p>
        <w:p w:rsidR="00E348F7" w:rsidRDefault="00E348F7">
          <w:pPr>
            <w:pStyle w:val="TDC3"/>
            <w:tabs>
              <w:tab w:val="right" w:leader="dot" w:pos="8828"/>
            </w:tabs>
            <w:rPr>
              <w:rFonts w:eastAsiaTheme="minorEastAsia"/>
              <w:noProof/>
              <w:lang w:eastAsia="es-MX"/>
            </w:rPr>
          </w:pPr>
          <w:hyperlink w:anchor="_Toc469694626" w:history="1">
            <w:r w:rsidRPr="001E3846">
              <w:rPr>
                <w:rStyle w:val="Hipervnculo"/>
                <w:noProof/>
              </w:rPr>
              <w:t>Conceptos de R packages base, recommended &amp; contributed.</w:t>
            </w:r>
            <w:r>
              <w:rPr>
                <w:noProof/>
                <w:webHidden/>
              </w:rPr>
              <w:tab/>
            </w:r>
            <w:r>
              <w:rPr>
                <w:noProof/>
                <w:webHidden/>
              </w:rPr>
              <w:fldChar w:fldCharType="begin"/>
            </w:r>
            <w:r>
              <w:rPr>
                <w:noProof/>
                <w:webHidden/>
              </w:rPr>
              <w:instrText xml:space="preserve"> PAGEREF _Toc469694626 \h </w:instrText>
            </w:r>
            <w:r>
              <w:rPr>
                <w:noProof/>
                <w:webHidden/>
              </w:rPr>
            </w:r>
            <w:r>
              <w:rPr>
                <w:noProof/>
                <w:webHidden/>
              </w:rPr>
              <w:fldChar w:fldCharType="separate"/>
            </w:r>
            <w:r>
              <w:rPr>
                <w:noProof/>
                <w:webHidden/>
              </w:rPr>
              <w:t>69</w:t>
            </w:r>
            <w:r>
              <w:rPr>
                <w:noProof/>
                <w:webHidden/>
              </w:rPr>
              <w:fldChar w:fldCharType="end"/>
            </w:r>
          </w:hyperlink>
        </w:p>
        <w:p w:rsidR="00E348F7" w:rsidRDefault="00E348F7">
          <w:pPr>
            <w:pStyle w:val="TDC3"/>
            <w:tabs>
              <w:tab w:val="right" w:leader="dot" w:pos="8828"/>
            </w:tabs>
            <w:rPr>
              <w:rFonts w:eastAsiaTheme="minorEastAsia"/>
              <w:noProof/>
              <w:lang w:eastAsia="es-MX"/>
            </w:rPr>
          </w:pPr>
          <w:hyperlink w:anchor="_Toc469694627" w:history="1">
            <w:r w:rsidRPr="001E3846">
              <w:rPr>
                <w:rStyle w:val="Hipervnculo"/>
                <w:noProof/>
              </w:rPr>
              <w:t>Establecimiento del directorio de la sesión de trabajo</w:t>
            </w:r>
            <w:r>
              <w:rPr>
                <w:noProof/>
                <w:webHidden/>
              </w:rPr>
              <w:tab/>
            </w:r>
            <w:r>
              <w:rPr>
                <w:noProof/>
                <w:webHidden/>
              </w:rPr>
              <w:fldChar w:fldCharType="begin"/>
            </w:r>
            <w:r>
              <w:rPr>
                <w:noProof/>
                <w:webHidden/>
              </w:rPr>
              <w:instrText xml:space="preserve"> PAGEREF _Toc469694627 \h </w:instrText>
            </w:r>
            <w:r>
              <w:rPr>
                <w:noProof/>
                <w:webHidden/>
              </w:rPr>
            </w:r>
            <w:r>
              <w:rPr>
                <w:noProof/>
                <w:webHidden/>
              </w:rPr>
              <w:fldChar w:fldCharType="separate"/>
            </w:r>
            <w:r>
              <w:rPr>
                <w:noProof/>
                <w:webHidden/>
              </w:rPr>
              <w:t>69</w:t>
            </w:r>
            <w:r>
              <w:rPr>
                <w:noProof/>
                <w:webHidden/>
              </w:rPr>
              <w:fldChar w:fldCharType="end"/>
            </w:r>
          </w:hyperlink>
        </w:p>
        <w:p w:rsidR="00E348F7" w:rsidRDefault="00E348F7">
          <w:pPr>
            <w:pStyle w:val="TDC1"/>
            <w:tabs>
              <w:tab w:val="right" w:leader="dot" w:pos="8828"/>
            </w:tabs>
            <w:rPr>
              <w:rFonts w:eastAsiaTheme="minorEastAsia"/>
              <w:noProof/>
              <w:lang w:eastAsia="es-MX"/>
            </w:rPr>
          </w:pPr>
          <w:hyperlink w:anchor="_Toc469694628" w:history="1">
            <w:r w:rsidRPr="001E3846">
              <w:rPr>
                <w:rStyle w:val="Hipervnculo"/>
                <w:noProof/>
              </w:rPr>
              <w:t>VirtualBox</w:t>
            </w:r>
            <w:r>
              <w:rPr>
                <w:noProof/>
                <w:webHidden/>
              </w:rPr>
              <w:tab/>
            </w:r>
            <w:r>
              <w:rPr>
                <w:noProof/>
                <w:webHidden/>
              </w:rPr>
              <w:fldChar w:fldCharType="begin"/>
            </w:r>
            <w:r>
              <w:rPr>
                <w:noProof/>
                <w:webHidden/>
              </w:rPr>
              <w:instrText xml:space="preserve"> PAGEREF _Toc469694628 \h </w:instrText>
            </w:r>
            <w:r>
              <w:rPr>
                <w:noProof/>
                <w:webHidden/>
              </w:rPr>
            </w:r>
            <w:r>
              <w:rPr>
                <w:noProof/>
                <w:webHidden/>
              </w:rPr>
              <w:fldChar w:fldCharType="separate"/>
            </w:r>
            <w:r>
              <w:rPr>
                <w:noProof/>
                <w:webHidden/>
              </w:rPr>
              <w:t>75</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29" w:history="1">
            <w:r w:rsidRPr="001E3846">
              <w:rPr>
                <w:rStyle w:val="Hipervnculo"/>
                <w:noProof/>
              </w:rPr>
              <w:t>Acerca de VirtualBox</w:t>
            </w:r>
            <w:r>
              <w:rPr>
                <w:noProof/>
                <w:webHidden/>
              </w:rPr>
              <w:tab/>
            </w:r>
            <w:r>
              <w:rPr>
                <w:noProof/>
                <w:webHidden/>
              </w:rPr>
              <w:fldChar w:fldCharType="begin"/>
            </w:r>
            <w:r>
              <w:rPr>
                <w:noProof/>
                <w:webHidden/>
              </w:rPr>
              <w:instrText xml:space="preserve"> PAGEREF _Toc469694629 \h </w:instrText>
            </w:r>
            <w:r>
              <w:rPr>
                <w:noProof/>
                <w:webHidden/>
              </w:rPr>
            </w:r>
            <w:r>
              <w:rPr>
                <w:noProof/>
                <w:webHidden/>
              </w:rPr>
              <w:fldChar w:fldCharType="separate"/>
            </w:r>
            <w:r>
              <w:rPr>
                <w:noProof/>
                <w:webHidden/>
              </w:rPr>
              <w:t>75</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30" w:history="1">
            <w:r w:rsidRPr="001E3846">
              <w:rPr>
                <w:rStyle w:val="Hipervnculo"/>
                <w:noProof/>
              </w:rPr>
              <w:t>Instalación del Software</w:t>
            </w:r>
            <w:r>
              <w:rPr>
                <w:noProof/>
                <w:webHidden/>
              </w:rPr>
              <w:tab/>
            </w:r>
            <w:r>
              <w:rPr>
                <w:noProof/>
                <w:webHidden/>
              </w:rPr>
              <w:fldChar w:fldCharType="begin"/>
            </w:r>
            <w:r>
              <w:rPr>
                <w:noProof/>
                <w:webHidden/>
              </w:rPr>
              <w:instrText xml:space="preserve"> PAGEREF _Toc469694630 \h </w:instrText>
            </w:r>
            <w:r>
              <w:rPr>
                <w:noProof/>
                <w:webHidden/>
              </w:rPr>
            </w:r>
            <w:r>
              <w:rPr>
                <w:noProof/>
                <w:webHidden/>
              </w:rPr>
              <w:fldChar w:fldCharType="separate"/>
            </w:r>
            <w:r>
              <w:rPr>
                <w:noProof/>
                <w:webHidden/>
              </w:rPr>
              <w:t>75</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31" w:history="1">
            <w:r w:rsidRPr="001E3846">
              <w:rPr>
                <w:rStyle w:val="Hipervnculo"/>
                <w:noProof/>
              </w:rPr>
              <w:t>Desinstalación del Software</w:t>
            </w:r>
            <w:r>
              <w:rPr>
                <w:noProof/>
                <w:webHidden/>
              </w:rPr>
              <w:tab/>
            </w:r>
            <w:r>
              <w:rPr>
                <w:noProof/>
                <w:webHidden/>
              </w:rPr>
              <w:fldChar w:fldCharType="begin"/>
            </w:r>
            <w:r>
              <w:rPr>
                <w:noProof/>
                <w:webHidden/>
              </w:rPr>
              <w:instrText xml:space="preserve"> PAGEREF _Toc469694631 \h </w:instrText>
            </w:r>
            <w:r>
              <w:rPr>
                <w:noProof/>
                <w:webHidden/>
              </w:rPr>
            </w:r>
            <w:r>
              <w:rPr>
                <w:noProof/>
                <w:webHidden/>
              </w:rPr>
              <w:fldChar w:fldCharType="separate"/>
            </w:r>
            <w:r>
              <w:rPr>
                <w:noProof/>
                <w:webHidden/>
              </w:rPr>
              <w:t>84</w:t>
            </w:r>
            <w:r>
              <w:rPr>
                <w:noProof/>
                <w:webHidden/>
              </w:rPr>
              <w:fldChar w:fldCharType="end"/>
            </w:r>
          </w:hyperlink>
        </w:p>
        <w:p w:rsidR="00E348F7" w:rsidRDefault="00E348F7">
          <w:pPr>
            <w:pStyle w:val="TDC2"/>
            <w:tabs>
              <w:tab w:val="right" w:leader="dot" w:pos="8828"/>
            </w:tabs>
            <w:rPr>
              <w:rFonts w:eastAsiaTheme="minorEastAsia"/>
              <w:noProof/>
              <w:lang w:eastAsia="es-MX"/>
            </w:rPr>
          </w:pPr>
          <w:hyperlink w:anchor="_Toc469694632" w:history="1">
            <w:r w:rsidRPr="001E3846">
              <w:rPr>
                <w:rStyle w:val="Hipervnculo"/>
                <w:noProof/>
              </w:rPr>
              <w:t>Primeros pasos</w:t>
            </w:r>
            <w:r>
              <w:rPr>
                <w:noProof/>
                <w:webHidden/>
              </w:rPr>
              <w:tab/>
            </w:r>
            <w:r>
              <w:rPr>
                <w:noProof/>
                <w:webHidden/>
              </w:rPr>
              <w:fldChar w:fldCharType="begin"/>
            </w:r>
            <w:r>
              <w:rPr>
                <w:noProof/>
                <w:webHidden/>
              </w:rPr>
              <w:instrText xml:space="preserve"> PAGEREF _Toc469694632 \h </w:instrText>
            </w:r>
            <w:r>
              <w:rPr>
                <w:noProof/>
                <w:webHidden/>
              </w:rPr>
            </w:r>
            <w:r>
              <w:rPr>
                <w:noProof/>
                <w:webHidden/>
              </w:rPr>
              <w:fldChar w:fldCharType="separate"/>
            </w:r>
            <w:r>
              <w:rPr>
                <w:noProof/>
                <w:webHidden/>
              </w:rPr>
              <w:t>86</w:t>
            </w:r>
            <w:r>
              <w:rPr>
                <w:noProof/>
                <w:webHidden/>
              </w:rPr>
              <w:fldChar w:fldCharType="end"/>
            </w:r>
          </w:hyperlink>
        </w:p>
        <w:p w:rsidR="00337ADA" w:rsidRDefault="00337ADA" w:rsidP="00337ADA">
          <w:pPr>
            <w:rPr>
              <w:b/>
              <w:bCs/>
              <w:lang w:val="es-ES"/>
            </w:rPr>
          </w:pPr>
          <w:r>
            <w:rPr>
              <w:b/>
              <w:bCs/>
              <w:lang w:val="es-ES"/>
            </w:rPr>
            <w:fldChar w:fldCharType="end"/>
          </w:r>
        </w:p>
      </w:sdtContent>
    </w:sdt>
    <w:p w:rsidR="00547B56" w:rsidRDefault="00547B56" w:rsidP="00547B56"/>
    <w:p w:rsidR="00C64DF7" w:rsidRDefault="00C64DF7"/>
    <w:p w:rsidR="000F2978" w:rsidRDefault="000F2978">
      <w:r>
        <w:br w:type="page"/>
      </w:r>
      <w:bookmarkStart w:id="0" w:name="_GoBack"/>
      <w:bookmarkEnd w:id="0"/>
    </w:p>
    <w:p w:rsidR="00711CBB" w:rsidRPr="00711CBB" w:rsidRDefault="00711CBB" w:rsidP="00711CBB">
      <w:pPr>
        <w:pStyle w:val="Ttulo1"/>
      </w:pPr>
      <w:bookmarkStart w:id="1" w:name="_Toc469694596"/>
      <w:r w:rsidRPr="00711CBB">
        <w:lastRenderedPageBreak/>
        <w:t>GIT</w:t>
      </w:r>
      <w:bookmarkEnd w:id="1"/>
    </w:p>
    <w:p w:rsidR="00337ADA" w:rsidRDefault="00337ADA" w:rsidP="00711CBB">
      <w:pPr>
        <w:pStyle w:val="Ttulo2"/>
      </w:pPr>
      <w:bookmarkStart w:id="2" w:name="_Toc469694597"/>
      <w:r>
        <w:t>Acerca de Git</w:t>
      </w:r>
      <w:bookmarkEnd w:id="2"/>
    </w:p>
    <w:p w:rsidR="00AE791F" w:rsidRDefault="005D7127" w:rsidP="00565E04">
      <w:pPr>
        <w:jc w:val="both"/>
      </w:pPr>
      <w:r>
        <w:t>Git es un S</w:t>
      </w:r>
      <w:r w:rsidRPr="005D7127">
        <w:t xml:space="preserve">oftware </w:t>
      </w:r>
      <w:r>
        <w:t xml:space="preserve">para el </w:t>
      </w:r>
      <w:r w:rsidRPr="005D7127">
        <w:t>control de versiones diseñado por Linus Torvalds, pensando en la eficiencia y la confiabilidad del mantenimiento de versiones de aplicaciones cuando éstas tienen un gran número de archivos de código fuente. Al principio, Git se pensó como un motor de bajo nivel sobre el cual otros pudieran esc</w:t>
      </w:r>
      <w:r>
        <w:t>ribir la interfaz de usuario o Front E</w:t>
      </w:r>
      <w:r w:rsidRPr="005D7127">
        <w:t>nd como Cogito o StGIT. Sin embargo, Git se ha convertido desde entonces en un sistema de control de versiones con funcionalidad plena. Hay algunos proyectos de mucha relevancia que ya usan Git, en particular, el grupo de programación del núcleo Linux.</w:t>
      </w:r>
    </w:p>
    <w:p w:rsidR="005F7C33" w:rsidRDefault="00337ADA" w:rsidP="00711CBB">
      <w:pPr>
        <w:pStyle w:val="Ttulo2"/>
      </w:pPr>
      <w:bookmarkStart w:id="3" w:name="_Toc469694598"/>
      <w:r>
        <w:t>Instalaci</w:t>
      </w:r>
      <w:r w:rsidR="00E80FD1">
        <w:t>ón del S</w:t>
      </w:r>
      <w:r>
        <w:t>oftware</w:t>
      </w:r>
      <w:bookmarkEnd w:id="3"/>
    </w:p>
    <w:p w:rsidR="00E80FD1" w:rsidRDefault="00E80FD1" w:rsidP="00E80FD1">
      <w:r>
        <w:t>Diríjase al sitio oficial del proyecto Git en la dirección “</w:t>
      </w:r>
      <w:r w:rsidRPr="00E80FD1">
        <w:t>https://git-scm.com/</w:t>
      </w:r>
      <w:r>
        <w:t>” y localice el enlace hacia la descarga recomendada para sistemas operativos Windows.</w:t>
      </w:r>
    </w:p>
    <w:p w:rsidR="00D64A79" w:rsidRDefault="00E80FD1" w:rsidP="00D64A79">
      <w:pPr>
        <w:keepNext/>
      </w:pPr>
      <w:r>
        <w:rPr>
          <w:noProof/>
          <w:lang w:eastAsia="es-MX"/>
        </w:rPr>
        <w:drawing>
          <wp:inline distT="0" distB="0" distL="0" distR="0" wp14:anchorId="3DE97E7A" wp14:editId="41A5EAB5">
            <wp:extent cx="3582000" cy="4298400"/>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2000" cy="4298400"/>
                    </a:xfrm>
                    <a:prstGeom prst="rect">
                      <a:avLst/>
                    </a:prstGeom>
                    <a:noFill/>
                    <a:ln>
                      <a:noFill/>
                    </a:ln>
                  </pic:spPr>
                </pic:pic>
              </a:graphicData>
            </a:graphic>
          </wp:inline>
        </w:drawing>
      </w:r>
    </w:p>
    <w:p w:rsidR="00E80FD1" w:rsidRDefault="00D64A79" w:rsidP="00D64A79">
      <w:pPr>
        <w:pStyle w:val="Descripcin"/>
      </w:pPr>
      <w:bookmarkStart w:id="4" w:name="_Toc469694583"/>
      <w:r>
        <w:t xml:space="preserve">Ilustración </w:t>
      </w:r>
      <w:r>
        <w:fldChar w:fldCharType="begin"/>
      </w:r>
      <w:r>
        <w:instrText xml:space="preserve"> SEQ Ilustración \* ARABIC </w:instrText>
      </w:r>
      <w:r>
        <w:fldChar w:fldCharType="separate"/>
      </w:r>
      <w:r>
        <w:rPr>
          <w:noProof/>
        </w:rPr>
        <w:t>1</w:t>
      </w:r>
      <w:r>
        <w:fldChar w:fldCharType="end"/>
      </w:r>
      <w:r>
        <w:t xml:space="preserve"> Página oficial del proyecto Git</w:t>
      </w:r>
      <w:bookmarkEnd w:id="4"/>
    </w:p>
    <w:p w:rsidR="00E80FD1" w:rsidRPr="00E80FD1" w:rsidRDefault="00E80FD1" w:rsidP="00E80FD1">
      <w:r>
        <w:t xml:space="preserve">Haga clic sobre el enlace para iniciar la descarga y espere a que el navegador finalice la descarga del archivo </w:t>
      </w:r>
      <w:r w:rsidR="00C677C8">
        <w:t xml:space="preserve">ejecutable “Git-version-arq.exe” </w:t>
      </w:r>
      <w:r>
        <w:t>de instalación del Software de Git</w:t>
      </w:r>
      <w:r w:rsidR="00C677C8">
        <w:t>.</w:t>
      </w:r>
    </w:p>
    <w:p w:rsidR="00AE791F" w:rsidRDefault="00AE791F" w:rsidP="00565E04">
      <w:pPr>
        <w:jc w:val="both"/>
      </w:pPr>
    </w:p>
    <w:p w:rsidR="00D64A79" w:rsidRDefault="00E80FD1" w:rsidP="00D64A79">
      <w:pPr>
        <w:keepNext/>
        <w:jc w:val="both"/>
      </w:pPr>
      <w:r>
        <w:rPr>
          <w:noProof/>
          <w:lang w:eastAsia="es-MX"/>
        </w:rPr>
        <w:lastRenderedPageBreak/>
        <w:drawing>
          <wp:inline distT="0" distB="0" distL="0" distR="0" wp14:anchorId="5DBEBCFF" wp14:editId="79657C9E">
            <wp:extent cx="3582000" cy="4298400"/>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2000" cy="4298400"/>
                    </a:xfrm>
                    <a:prstGeom prst="rect">
                      <a:avLst/>
                    </a:prstGeom>
                    <a:noFill/>
                    <a:ln>
                      <a:noFill/>
                    </a:ln>
                  </pic:spPr>
                </pic:pic>
              </a:graphicData>
            </a:graphic>
          </wp:inline>
        </w:drawing>
      </w:r>
    </w:p>
    <w:p w:rsidR="00E80FD1" w:rsidRDefault="00D64A79" w:rsidP="00D64A79">
      <w:pPr>
        <w:pStyle w:val="Descripcin"/>
        <w:jc w:val="both"/>
      </w:pPr>
      <w:bookmarkStart w:id="5" w:name="_Toc469694584"/>
      <w:r>
        <w:t xml:space="preserve">Ilustración </w:t>
      </w:r>
      <w:r>
        <w:fldChar w:fldCharType="begin"/>
      </w:r>
      <w:r>
        <w:instrText xml:space="preserve"> SEQ Ilustración \* ARABIC </w:instrText>
      </w:r>
      <w:r>
        <w:fldChar w:fldCharType="separate"/>
      </w:r>
      <w:r>
        <w:rPr>
          <w:noProof/>
        </w:rPr>
        <w:t>2</w:t>
      </w:r>
      <w:r>
        <w:fldChar w:fldCharType="end"/>
      </w:r>
      <w:r>
        <w:t xml:space="preserve"> Descarga del archivo de instalación de Git</w:t>
      </w:r>
      <w:bookmarkEnd w:id="5"/>
    </w:p>
    <w:p w:rsidR="00C677C8" w:rsidRDefault="00C677C8" w:rsidP="00565E04">
      <w:pPr>
        <w:jc w:val="both"/>
      </w:pPr>
      <w:r>
        <w:t>Localice el archivo descargado y proceda a ejecutarlo para comenzar el proceso de instalación del Software.</w:t>
      </w:r>
      <w:r w:rsidR="00A35F9E">
        <w:t xml:space="preserve"> Permita la ejecución del archivo descargado para dar paso al asistente de instalación.</w:t>
      </w:r>
    </w:p>
    <w:p w:rsidR="00D64A79" w:rsidRDefault="00C677C8" w:rsidP="00D64A79">
      <w:pPr>
        <w:keepNext/>
        <w:jc w:val="both"/>
      </w:pPr>
      <w:r>
        <w:rPr>
          <w:noProof/>
          <w:lang w:eastAsia="es-MX"/>
        </w:rPr>
        <w:lastRenderedPageBreak/>
        <w:drawing>
          <wp:inline distT="0" distB="0" distL="0" distR="0" wp14:anchorId="5C11FADD" wp14:editId="38D1C99A">
            <wp:extent cx="3582000" cy="357480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2000" cy="3574800"/>
                    </a:xfrm>
                    <a:prstGeom prst="rect">
                      <a:avLst/>
                    </a:prstGeom>
                    <a:noFill/>
                    <a:ln>
                      <a:noFill/>
                    </a:ln>
                  </pic:spPr>
                </pic:pic>
              </a:graphicData>
            </a:graphic>
          </wp:inline>
        </w:drawing>
      </w:r>
    </w:p>
    <w:p w:rsidR="00C677C8" w:rsidRDefault="00D64A79" w:rsidP="00D64A79">
      <w:pPr>
        <w:pStyle w:val="Descripcin"/>
        <w:jc w:val="both"/>
      </w:pPr>
      <w:bookmarkStart w:id="6" w:name="_Toc469694585"/>
      <w:r>
        <w:t xml:space="preserve">Ilustración </w:t>
      </w:r>
      <w:r>
        <w:fldChar w:fldCharType="begin"/>
      </w:r>
      <w:r>
        <w:instrText xml:space="preserve"> SEQ Ilustración \* ARABIC </w:instrText>
      </w:r>
      <w:r>
        <w:fldChar w:fldCharType="separate"/>
      </w:r>
      <w:r>
        <w:rPr>
          <w:noProof/>
        </w:rPr>
        <w:t>3</w:t>
      </w:r>
      <w:r>
        <w:fldChar w:fldCharType="end"/>
      </w:r>
      <w:r>
        <w:t xml:space="preserve"> Permitir ejecución del archivo de instalación de Git</w:t>
      </w:r>
      <w:bookmarkEnd w:id="6"/>
    </w:p>
    <w:p w:rsidR="00A35F9E" w:rsidRDefault="00A35F9E" w:rsidP="00565E04">
      <w:pPr>
        <w:jc w:val="both"/>
      </w:pPr>
      <w:r>
        <w:t>Siga cuidadosamente y complete las acciones del asistente para completar la instalación del Software de Git. Use las opciones por defecto para mayor comodidad.</w:t>
      </w:r>
    </w:p>
    <w:p w:rsidR="00A35F9E" w:rsidRDefault="00A35F9E" w:rsidP="00565E04">
      <w:pPr>
        <w:jc w:val="both"/>
      </w:pPr>
    </w:p>
    <w:p w:rsidR="00D64A79" w:rsidRDefault="00A35F9E" w:rsidP="00D64A79">
      <w:pPr>
        <w:keepNext/>
        <w:jc w:val="both"/>
      </w:pPr>
      <w:r>
        <w:rPr>
          <w:noProof/>
          <w:lang w:eastAsia="es-MX"/>
        </w:rPr>
        <w:drawing>
          <wp:inline distT="0" distB="0" distL="0" distR="0" wp14:anchorId="6B5C70C1" wp14:editId="545E7EB8">
            <wp:extent cx="2872800" cy="2224800"/>
            <wp:effectExtent l="0" t="0" r="381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2800" cy="2224800"/>
                    </a:xfrm>
                    <a:prstGeom prst="rect">
                      <a:avLst/>
                    </a:prstGeom>
                    <a:noFill/>
                    <a:ln>
                      <a:noFill/>
                    </a:ln>
                  </pic:spPr>
                </pic:pic>
              </a:graphicData>
            </a:graphic>
          </wp:inline>
        </w:drawing>
      </w:r>
    </w:p>
    <w:p w:rsidR="00C677C8" w:rsidRDefault="00D64A79" w:rsidP="00D64A79">
      <w:pPr>
        <w:pStyle w:val="Descripcin"/>
        <w:jc w:val="both"/>
      </w:pPr>
      <w:bookmarkStart w:id="7" w:name="_Toc469694586"/>
      <w:r>
        <w:t xml:space="preserve">Ilustración </w:t>
      </w:r>
      <w:r>
        <w:fldChar w:fldCharType="begin"/>
      </w:r>
      <w:r>
        <w:instrText xml:space="preserve"> SEQ Ilustración \* ARABIC </w:instrText>
      </w:r>
      <w:r>
        <w:fldChar w:fldCharType="separate"/>
      </w:r>
      <w:r>
        <w:rPr>
          <w:noProof/>
        </w:rPr>
        <w:t>4</w:t>
      </w:r>
      <w:r>
        <w:fldChar w:fldCharType="end"/>
      </w:r>
      <w:r>
        <w:t xml:space="preserve"> Asistente de instalación de Git</w:t>
      </w:r>
      <w:bookmarkEnd w:id="7"/>
    </w:p>
    <w:p w:rsidR="00A35F9E" w:rsidRDefault="00A35F9E" w:rsidP="00565E04">
      <w:pPr>
        <w:jc w:val="both"/>
      </w:pPr>
      <w:r>
        <w:t>Siga el progreso del proceso de instalación del Software de Git.</w:t>
      </w:r>
    </w:p>
    <w:p w:rsidR="00D64A79" w:rsidRDefault="00A35F9E" w:rsidP="00D64A79">
      <w:pPr>
        <w:keepNext/>
        <w:jc w:val="both"/>
      </w:pPr>
      <w:r>
        <w:rPr>
          <w:noProof/>
          <w:lang w:eastAsia="es-MX"/>
        </w:rPr>
        <w:lastRenderedPageBreak/>
        <w:drawing>
          <wp:inline distT="0" distB="0" distL="0" distR="0" wp14:anchorId="3F9672AF" wp14:editId="09BA8A9B">
            <wp:extent cx="2851200" cy="221040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1200" cy="2210400"/>
                    </a:xfrm>
                    <a:prstGeom prst="rect">
                      <a:avLst/>
                    </a:prstGeom>
                    <a:noFill/>
                    <a:ln>
                      <a:noFill/>
                    </a:ln>
                  </pic:spPr>
                </pic:pic>
              </a:graphicData>
            </a:graphic>
          </wp:inline>
        </w:drawing>
      </w:r>
    </w:p>
    <w:p w:rsidR="00A35F9E" w:rsidRDefault="00D64A79" w:rsidP="00D64A79">
      <w:pPr>
        <w:pStyle w:val="Descripcin"/>
        <w:jc w:val="both"/>
      </w:pPr>
      <w:bookmarkStart w:id="8" w:name="_Toc469694587"/>
      <w:r>
        <w:t xml:space="preserve">Ilustración </w:t>
      </w:r>
      <w:r>
        <w:fldChar w:fldCharType="begin"/>
      </w:r>
      <w:r>
        <w:instrText xml:space="preserve"> SEQ Ilustración \* ARABIC </w:instrText>
      </w:r>
      <w:r>
        <w:fldChar w:fldCharType="separate"/>
      </w:r>
      <w:r>
        <w:rPr>
          <w:noProof/>
        </w:rPr>
        <w:t>5</w:t>
      </w:r>
      <w:r>
        <w:fldChar w:fldCharType="end"/>
      </w:r>
      <w:r>
        <w:t xml:space="preserve"> Progreso del proceso de instalación de Git</w:t>
      </w:r>
      <w:bookmarkEnd w:id="8"/>
    </w:p>
    <w:p w:rsidR="00A35F9E" w:rsidRDefault="00A35F9E" w:rsidP="00565E04">
      <w:pPr>
        <w:jc w:val="both"/>
      </w:pPr>
      <w:r>
        <w:t>Finalmente deberá recibir un cuadro de diálogo informando que el proceso de instalación ha terminado satisfactoriamente.</w:t>
      </w:r>
    </w:p>
    <w:p w:rsidR="00D64A79" w:rsidRDefault="00A35F9E" w:rsidP="00D64A79">
      <w:pPr>
        <w:keepNext/>
        <w:jc w:val="both"/>
      </w:pPr>
      <w:r>
        <w:rPr>
          <w:noProof/>
          <w:lang w:eastAsia="es-MX"/>
        </w:rPr>
        <w:drawing>
          <wp:inline distT="0" distB="0" distL="0" distR="0" wp14:anchorId="5E04E915" wp14:editId="7D6EBC24">
            <wp:extent cx="2851200" cy="221040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1200" cy="2210400"/>
                    </a:xfrm>
                    <a:prstGeom prst="rect">
                      <a:avLst/>
                    </a:prstGeom>
                    <a:noFill/>
                    <a:ln>
                      <a:noFill/>
                    </a:ln>
                  </pic:spPr>
                </pic:pic>
              </a:graphicData>
            </a:graphic>
          </wp:inline>
        </w:drawing>
      </w:r>
    </w:p>
    <w:p w:rsidR="00A35F9E" w:rsidRDefault="00D64A79" w:rsidP="00D64A79">
      <w:pPr>
        <w:pStyle w:val="Descripcin"/>
        <w:jc w:val="both"/>
      </w:pPr>
      <w:bookmarkStart w:id="9" w:name="_Toc469694588"/>
      <w:r>
        <w:t xml:space="preserve">Ilustración </w:t>
      </w:r>
      <w:r>
        <w:fldChar w:fldCharType="begin"/>
      </w:r>
      <w:r>
        <w:instrText xml:space="preserve"> SEQ Ilustración \* ARABIC </w:instrText>
      </w:r>
      <w:r>
        <w:fldChar w:fldCharType="separate"/>
      </w:r>
      <w:r>
        <w:rPr>
          <w:noProof/>
        </w:rPr>
        <w:t>6</w:t>
      </w:r>
      <w:r>
        <w:fldChar w:fldCharType="end"/>
      </w:r>
      <w:r>
        <w:rPr>
          <w:noProof/>
        </w:rPr>
        <w:t xml:space="preserve"> Finalización del proceso de instalación de Git</w:t>
      </w:r>
      <w:bookmarkEnd w:id="9"/>
    </w:p>
    <w:p w:rsidR="00A35F9E" w:rsidRDefault="00A35F9E" w:rsidP="00565E04">
      <w:pPr>
        <w:jc w:val="both"/>
      </w:pPr>
      <w:r>
        <w:t xml:space="preserve">Ahora puede comenzar a usar el Software de Git. Diríjase al apartado “Primeros pasos” de este documento para </w:t>
      </w:r>
      <w:r w:rsidR="00AD33F2">
        <w:t>conocer acerca del uso del Software de Git.</w:t>
      </w:r>
    </w:p>
    <w:p w:rsidR="00337ADA" w:rsidRDefault="00337ADA" w:rsidP="00711CBB">
      <w:pPr>
        <w:pStyle w:val="Ttulo2"/>
      </w:pPr>
      <w:bookmarkStart w:id="10" w:name="_Toc469694599"/>
      <w:r>
        <w:t xml:space="preserve">Desinstalación del </w:t>
      </w:r>
      <w:r w:rsidR="00E80FD1">
        <w:t>S</w:t>
      </w:r>
      <w:r>
        <w:t>oftware</w:t>
      </w:r>
      <w:bookmarkEnd w:id="10"/>
    </w:p>
    <w:p w:rsidR="00337ADA" w:rsidRDefault="00337ADA" w:rsidP="00565E04">
      <w:pPr>
        <w:jc w:val="both"/>
      </w:pPr>
      <w:r>
        <w:t>Verifique que el Software de Git se encuentre instalado en el</w:t>
      </w:r>
      <w:r w:rsidR="00AE791F">
        <w:t xml:space="preserve"> s</w:t>
      </w:r>
      <w:r>
        <w:t xml:space="preserve">istema </w:t>
      </w:r>
      <w:r w:rsidR="00AE791F">
        <w:t>o</w:t>
      </w:r>
      <w:r>
        <w:t>perativo de su equipo de cómputo.</w:t>
      </w:r>
    </w:p>
    <w:p w:rsidR="00337ADA" w:rsidRDefault="00337ADA" w:rsidP="00565E04">
      <w:pPr>
        <w:jc w:val="both"/>
      </w:pPr>
      <w:r>
        <w:t>Vaya al menú inicio y localícelo dentro de la lista de aplicaciones.</w:t>
      </w:r>
    </w:p>
    <w:p w:rsidR="00D64A79" w:rsidRDefault="00337ADA" w:rsidP="00D64A79">
      <w:pPr>
        <w:keepNext/>
        <w:jc w:val="both"/>
      </w:pPr>
      <w:r>
        <w:rPr>
          <w:noProof/>
          <w:lang w:eastAsia="es-MX"/>
        </w:rPr>
        <w:lastRenderedPageBreak/>
        <w:drawing>
          <wp:inline distT="0" distB="0" distL="0" distR="0" wp14:anchorId="78685122" wp14:editId="54FD84E1">
            <wp:extent cx="2365200" cy="218880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5200" cy="2188800"/>
                    </a:xfrm>
                    <a:prstGeom prst="rect">
                      <a:avLst/>
                    </a:prstGeom>
                    <a:noFill/>
                    <a:ln>
                      <a:noFill/>
                    </a:ln>
                  </pic:spPr>
                </pic:pic>
              </a:graphicData>
            </a:graphic>
          </wp:inline>
        </w:drawing>
      </w:r>
    </w:p>
    <w:p w:rsidR="00337ADA" w:rsidRDefault="00D64A79" w:rsidP="00D64A79">
      <w:pPr>
        <w:pStyle w:val="Descripcin"/>
        <w:jc w:val="both"/>
      </w:pPr>
      <w:bookmarkStart w:id="11" w:name="_Toc469694589"/>
      <w:r>
        <w:t xml:space="preserve">Ilustración </w:t>
      </w:r>
      <w:r>
        <w:fldChar w:fldCharType="begin"/>
      </w:r>
      <w:r>
        <w:instrText xml:space="preserve"> SEQ Ilustración \* ARABIC </w:instrText>
      </w:r>
      <w:r>
        <w:fldChar w:fldCharType="separate"/>
      </w:r>
      <w:r>
        <w:rPr>
          <w:noProof/>
        </w:rPr>
        <w:t>7</w:t>
      </w:r>
      <w:r>
        <w:fldChar w:fldCharType="end"/>
      </w:r>
      <w:r>
        <w:t xml:space="preserve"> Software de Git instalado</w:t>
      </w:r>
      <w:r>
        <w:rPr>
          <w:noProof/>
        </w:rPr>
        <w:t xml:space="preserve"> en el sistema operativo</w:t>
      </w:r>
      <w:bookmarkEnd w:id="11"/>
    </w:p>
    <w:p w:rsidR="00AE791F" w:rsidRDefault="00337ADA" w:rsidP="00565E04">
      <w:pPr>
        <w:jc w:val="both"/>
      </w:pPr>
      <w:r>
        <w:t xml:space="preserve">Diríjase al panel de control </w:t>
      </w:r>
      <w:r w:rsidR="00AE791F">
        <w:t>del sistema operativo. Y localice el apartado “Programas” y haga clic sobre el acceso “Desinstalar un programa”.</w:t>
      </w:r>
    </w:p>
    <w:p w:rsidR="00D64A79" w:rsidRDefault="00AE791F" w:rsidP="00D64A79">
      <w:pPr>
        <w:keepNext/>
        <w:jc w:val="both"/>
      </w:pPr>
      <w:r>
        <w:rPr>
          <w:noProof/>
          <w:lang w:eastAsia="es-MX"/>
        </w:rPr>
        <w:drawing>
          <wp:inline distT="0" distB="0" distL="0" distR="0" wp14:anchorId="3C086108" wp14:editId="287F4720">
            <wp:extent cx="4258800" cy="2617200"/>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8800" cy="2617200"/>
                    </a:xfrm>
                    <a:prstGeom prst="rect">
                      <a:avLst/>
                    </a:prstGeom>
                    <a:noFill/>
                    <a:ln>
                      <a:noFill/>
                    </a:ln>
                  </pic:spPr>
                </pic:pic>
              </a:graphicData>
            </a:graphic>
          </wp:inline>
        </w:drawing>
      </w:r>
    </w:p>
    <w:p w:rsidR="00AE791F" w:rsidRDefault="00D64A79" w:rsidP="00D64A79">
      <w:pPr>
        <w:pStyle w:val="Descripcin"/>
        <w:jc w:val="both"/>
      </w:pPr>
      <w:bookmarkStart w:id="12" w:name="_Toc469694590"/>
      <w:r>
        <w:t xml:space="preserve">Ilustración </w:t>
      </w:r>
      <w:r>
        <w:fldChar w:fldCharType="begin"/>
      </w:r>
      <w:r>
        <w:instrText xml:space="preserve"> SEQ Ilustración \* ARABIC </w:instrText>
      </w:r>
      <w:r>
        <w:fldChar w:fldCharType="separate"/>
      </w:r>
      <w:r>
        <w:rPr>
          <w:noProof/>
        </w:rPr>
        <w:t>8</w:t>
      </w:r>
      <w:r>
        <w:fldChar w:fldCharType="end"/>
      </w:r>
      <w:r>
        <w:t xml:space="preserve"> Panel de control del sistema operativo Windows</w:t>
      </w:r>
      <w:bookmarkEnd w:id="12"/>
    </w:p>
    <w:p w:rsidR="00AE791F" w:rsidRDefault="00AE791F" w:rsidP="00565E04">
      <w:pPr>
        <w:jc w:val="both"/>
      </w:pPr>
      <w:r>
        <w:t xml:space="preserve">Localice el </w:t>
      </w:r>
      <w:r w:rsidR="00673E93">
        <w:t xml:space="preserve">registro correspondiente al </w:t>
      </w:r>
      <w:r>
        <w:t>Software de Git y haga</w:t>
      </w:r>
      <w:r w:rsidR="00673E93">
        <w:t xml:space="preserve"> doble clic sobre el elemento para proceder a la desinstalación.</w:t>
      </w:r>
    </w:p>
    <w:p w:rsidR="00D64A79" w:rsidRDefault="00AE791F" w:rsidP="00D64A79">
      <w:pPr>
        <w:keepNext/>
        <w:jc w:val="both"/>
      </w:pPr>
      <w:r>
        <w:rPr>
          <w:noProof/>
          <w:lang w:eastAsia="es-MX"/>
        </w:rPr>
        <w:lastRenderedPageBreak/>
        <w:drawing>
          <wp:inline distT="0" distB="0" distL="0" distR="0" wp14:anchorId="4EA71DC2" wp14:editId="7C2D790F">
            <wp:extent cx="4676400" cy="2818800"/>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6400" cy="2818800"/>
                    </a:xfrm>
                    <a:prstGeom prst="rect">
                      <a:avLst/>
                    </a:prstGeom>
                    <a:noFill/>
                    <a:ln>
                      <a:noFill/>
                    </a:ln>
                  </pic:spPr>
                </pic:pic>
              </a:graphicData>
            </a:graphic>
          </wp:inline>
        </w:drawing>
      </w:r>
    </w:p>
    <w:p w:rsidR="00AE791F" w:rsidRDefault="00D64A79" w:rsidP="00D64A79">
      <w:pPr>
        <w:pStyle w:val="Descripcin"/>
        <w:jc w:val="both"/>
      </w:pPr>
      <w:bookmarkStart w:id="13" w:name="_Toc469694591"/>
      <w:r>
        <w:t xml:space="preserve">Ilustración </w:t>
      </w:r>
      <w:r>
        <w:fldChar w:fldCharType="begin"/>
      </w:r>
      <w:r>
        <w:instrText xml:space="preserve"> SEQ Ilustración \* ARABIC </w:instrText>
      </w:r>
      <w:r>
        <w:fldChar w:fldCharType="separate"/>
      </w:r>
      <w:r>
        <w:rPr>
          <w:noProof/>
        </w:rPr>
        <w:t>9</w:t>
      </w:r>
      <w:r>
        <w:fldChar w:fldCharType="end"/>
      </w:r>
      <w:r>
        <w:t xml:space="preserve"> Localización del Software de Git para desinstalación del sistema operativo</w:t>
      </w:r>
      <w:bookmarkEnd w:id="13"/>
    </w:p>
    <w:p w:rsidR="00673E93" w:rsidRDefault="00673E93" w:rsidP="00565E04">
      <w:pPr>
        <w:jc w:val="both"/>
      </w:pPr>
      <w:r>
        <w:t xml:space="preserve">En el cuadro de diálogo “Git Uninstall” haga clic sobre el botón “Sí” para continuar con el proceso de desinstalación. </w:t>
      </w:r>
    </w:p>
    <w:p w:rsidR="00D64A79" w:rsidRDefault="00673E93" w:rsidP="00D64A79">
      <w:pPr>
        <w:keepNext/>
        <w:jc w:val="both"/>
      </w:pPr>
      <w:r>
        <w:rPr>
          <w:noProof/>
          <w:lang w:eastAsia="es-MX"/>
        </w:rPr>
        <w:drawing>
          <wp:inline distT="0" distB="0" distL="0" distR="0" wp14:anchorId="01444901" wp14:editId="33B164FC">
            <wp:extent cx="3823200" cy="284400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3200" cy="2844000"/>
                    </a:xfrm>
                    <a:prstGeom prst="rect">
                      <a:avLst/>
                    </a:prstGeom>
                    <a:noFill/>
                    <a:ln>
                      <a:noFill/>
                    </a:ln>
                  </pic:spPr>
                </pic:pic>
              </a:graphicData>
            </a:graphic>
          </wp:inline>
        </w:drawing>
      </w:r>
    </w:p>
    <w:p w:rsidR="00673E93" w:rsidRDefault="00D64A79" w:rsidP="00D64A79">
      <w:pPr>
        <w:pStyle w:val="Descripcin"/>
        <w:jc w:val="both"/>
      </w:pPr>
      <w:bookmarkStart w:id="14" w:name="_Toc469694592"/>
      <w:r>
        <w:t xml:space="preserve">Ilustración </w:t>
      </w:r>
      <w:r>
        <w:fldChar w:fldCharType="begin"/>
      </w:r>
      <w:r>
        <w:instrText xml:space="preserve"> SEQ Ilustración \* ARABIC </w:instrText>
      </w:r>
      <w:r>
        <w:fldChar w:fldCharType="separate"/>
      </w:r>
      <w:r>
        <w:rPr>
          <w:noProof/>
        </w:rPr>
        <w:t>10</w:t>
      </w:r>
      <w:r>
        <w:fldChar w:fldCharType="end"/>
      </w:r>
      <w:r>
        <w:t xml:space="preserve"> Permitir el inicio del proceso de desinstalación del Software de Git</w:t>
      </w:r>
      <w:bookmarkEnd w:id="14"/>
    </w:p>
    <w:p w:rsidR="00673E93" w:rsidRDefault="00673E93" w:rsidP="00565E04">
      <w:pPr>
        <w:jc w:val="both"/>
      </w:pPr>
      <w:r>
        <w:t>Vigile el proceso de desinstalación del Software de Git mediante la barra de progreso del cuadro de diálogo “Uninstall Status”.</w:t>
      </w:r>
    </w:p>
    <w:p w:rsidR="00D64A79" w:rsidRDefault="00673E93" w:rsidP="00D64A79">
      <w:pPr>
        <w:keepNext/>
        <w:jc w:val="both"/>
      </w:pPr>
      <w:r>
        <w:rPr>
          <w:noProof/>
          <w:lang w:eastAsia="es-MX"/>
        </w:rPr>
        <w:lastRenderedPageBreak/>
        <w:drawing>
          <wp:inline distT="0" distB="0" distL="0" distR="0" wp14:anchorId="332A2751" wp14:editId="73331DC6">
            <wp:extent cx="3582000" cy="2815200"/>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82000" cy="2815200"/>
                    </a:xfrm>
                    <a:prstGeom prst="rect">
                      <a:avLst/>
                    </a:prstGeom>
                    <a:noFill/>
                    <a:ln>
                      <a:noFill/>
                    </a:ln>
                  </pic:spPr>
                </pic:pic>
              </a:graphicData>
            </a:graphic>
          </wp:inline>
        </w:drawing>
      </w:r>
    </w:p>
    <w:p w:rsidR="00673E93" w:rsidRDefault="00D64A79" w:rsidP="00D64A79">
      <w:pPr>
        <w:pStyle w:val="Descripcin"/>
        <w:jc w:val="both"/>
      </w:pPr>
      <w:bookmarkStart w:id="15" w:name="_Toc469694593"/>
      <w:r>
        <w:t xml:space="preserve">Ilustración </w:t>
      </w:r>
      <w:r>
        <w:fldChar w:fldCharType="begin"/>
      </w:r>
      <w:r>
        <w:instrText xml:space="preserve"> SEQ Ilustración \* ARABIC </w:instrText>
      </w:r>
      <w:r>
        <w:fldChar w:fldCharType="separate"/>
      </w:r>
      <w:r>
        <w:rPr>
          <w:noProof/>
        </w:rPr>
        <w:t>11</w:t>
      </w:r>
      <w:r>
        <w:fldChar w:fldCharType="end"/>
      </w:r>
      <w:r>
        <w:t xml:space="preserve"> Progreso del proceso de desinstalación del Software de Git</w:t>
      </w:r>
      <w:bookmarkEnd w:id="15"/>
    </w:p>
    <w:p w:rsidR="00673E93" w:rsidRDefault="00673E93" w:rsidP="00565E04">
      <w:pPr>
        <w:jc w:val="both"/>
      </w:pPr>
      <w:r>
        <w:t xml:space="preserve">Finalmente se abre el cuadro de diálogo </w:t>
      </w:r>
      <w:r w:rsidR="00E80FD1">
        <w:t xml:space="preserve">“Git Uninstall” </w:t>
      </w:r>
      <w:r>
        <w:t>que informa la correcta finalización del proceso.</w:t>
      </w:r>
    </w:p>
    <w:p w:rsidR="00D64A79" w:rsidRDefault="00673E93" w:rsidP="00D64A79">
      <w:pPr>
        <w:keepNext/>
        <w:jc w:val="both"/>
      </w:pPr>
      <w:r>
        <w:rPr>
          <w:noProof/>
          <w:lang w:eastAsia="es-MX"/>
        </w:rPr>
        <w:drawing>
          <wp:inline distT="0" distB="0" distL="0" distR="0" wp14:anchorId="552C91B6" wp14:editId="29DED80C">
            <wp:extent cx="3657600" cy="2800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800800"/>
                    </a:xfrm>
                    <a:prstGeom prst="rect">
                      <a:avLst/>
                    </a:prstGeom>
                    <a:noFill/>
                    <a:ln>
                      <a:noFill/>
                    </a:ln>
                  </pic:spPr>
                </pic:pic>
              </a:graphicData>
            </a:graphic>
          </wp:inline>
        </w:drawing>
      </w:r>
    </w:p>
    <w:p w:rsidR="00673E93" w:rsidRDefault="00D64A79" w:rsidP="00D64A79">
      <w:pPr>
        <w:pStyle w:val="Descripcin"/>
        <w:jc w:val="both"/>
      </w:pPr>
      <w:bookmarkStart w:id="16" w:name="_Toc469694594"/>
      <w:r>
        <w:t xml:space="preserve">Ilustración </w:t>
      </w:r>
      <w:r>
        <w:fldChar w:fldCharType="begin"/>
      </w:r>
      <w:r>
        <w:instrText xml:space="preserve"> SEQ Ilustración \* ARABIC </w:instrText>
      </w:r>
      <w:r>
        <w:fldChar w:fldCharType="separate"/>
      </w:r>
      <w:r>
        <w:rPr>
          <w:noProof/>
        </w:rPr>
        <w:t>12</w:t>
      </w:r>
      <w:r>
        <w:fldChar w:fldCharType="end"/>
      </w:r>
      <w:r>
        <w:t xml:space="preserve"> Mensaje de finalización del proceso de desinstalación del Software de Git</w:t>
      </w:r>
      <w:bookmarkEnd w:id="16"/>
    </w:p>
    <w:p w:rsidR="00E80FD1" w:rsidRDefault="00E80FD1" w:rsidP="00565E04">
      <w:pPr>
        <w:jc w:val="both"/>
      </w:pPr>
      <w:r>
        <w:t>Ahora los archivos del Software de Git han sido removidos del sistema operativo.</w:t>
      </w:r>
    </w:p>
    <w:p w:rsidR="00337ADA" w:rsidRDefault="00337ADA" w:rsidP="00711CBB">
      <w:pPr>
        <w:pStyle w:val="Ttulo2"/>
      </w:pPr>
      <w:bookmarkStart w:id="17" w:name="_Toc469694600"/>
      <w:r>
        <w:t>Primeros pasos</w:t>
      </w:r>
      <w:bookmarkEnd w:id="17"/>
    </w:p>
    <w:p w:rsidR="00AE791F" w:rsidRDefault="00AE791F" w:rsidP="00565E04">
      <w:pPr>
        <w:jc w:val="both"/>
      </w:pPr>
    </w:p>
    <w:p w:rsidR="0020302F" w:rsidRDefault="0020302F" w:rsidP="00565E04">
      <w:pPr>
        <w:jc w:val="both"/>
      </w:pPr>
      <w:r>
        <w:t>Siga las siguientes instrucciones para generar un repositorio local y empujar cambios hacia un repositorio remoto.</w:t>
      </w:r>
    </w:p>
    <w:p w:rsidR="0020302F" w:rsidRDefault="0020302F" w:rsidP="00565E04">
      <w:pPr>
        <w:jc w:val="both"/>
      </w:pPr>
      <w:r>
        <w:lastRenderedPageBreak/>
        <w:t>Crear una nueva carpeta.</w:t>
      </w:r>
    </w:p>
    <w:p w:rsidR="000D0B1E" w:rsidRDefault="000D0B1E" w:rsidP="00565E04">
      <w:pPr>
        <w:jc w:val="both"/>
      </w:pPr>
      <w:r>
        <w:rPr>
          <w:noProof/>
          <w:lang w:eastAsia="es-MX"/>
        </w:rPr>
        <w:drawing>
          <wp:inline distT="0" distB="0" distL="0" distR="0">
            <wp:extent cx="5610225" cy="4352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4352925"/>
                    </a:xfrm>
                    <a:prstGeom prst="rect">
                      <a:avLst/>
                    </a:prstGeom>
                    <a:noFill/>
                    <a:ln>
                      <a:noFill/>
                    </a:ln>
                  </pic:spPr>
                </pic:pic>
              </a:graphicData>
            </a:graphic>
          </wp:inline>
        </w:drawing>
      </w:r>
    </w:p>
    <w:p w:rsidR="0020302F" w:rsidRDefault="0020302F" w:rsidP="00565E04">
      <w:pPr>
        <w:jc w:val="both"/>
      </w:pPr>
    </w:p>
    <w:p w:rsidR="0020302F" w:rsidRDefault="0020302F" w:rsidP="00565E04">
      <w:pPr>
        <w:jc w:val="both"/>
      </w:pPr>
      <w:r>
        <w:t>La carpeta nueva servirá para alojar el repositorio local.</w:t>
      </w:r>
    </w:p>
    <w:p w:rsidR="000D0B1E" w:rsidRDefault="000D0B1E" w:rsidP="00565E04">
      <w:pPr>
        <w:jc w:val="both"/>
      </w:pPr>
    </w:p>
    <w:p w:rsidR="000D0B1E" w:rsidRDefault="000D0B1E" w:rsidP="00565E04">
      <w:pPr>
        <w:jc w:val="both"/>
      </w:pPr>
      <w:r>
        <w:rPr>
          <w:noProof/>
          <w:lang w:eastAsia="es-MX"/>
        </w:rPr>
        <w:lastRenderedPageBreak/>
        <w:drawing>
          <wp:inline distT="0" distB="0" distL="0" distR="0">
            <wp:extent cx="5610225" cy="44862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4486275"/>
                    </a:xfrm>
                    <a:prstGeom prst="rect">
                      <a:avLst/>
                    </a:prstGeom>
                    <a:noFill/>
                    <a:ln>
                      <a:noFill/>
                    </a:ln>
                  </pic:spPr>
                </pic:pic>
              </a:graphicData>
            </a:graphic>
          </wp:inline>
        </w:drawing>
      </w:r>
    </w:p>
    <w:p w:rsidR="000D0B1E" w:rsidRDefault="000D0B1E" w:rsidP="00565E04">
      <w:pPr>
        <w:jc w:val="both"/>
      </w:pPr>
    </w:p>
    <w:p w:rsidR="0020302F" w:rsidRDefault="0020302F" w:rsidP="00565E04">
      <w:pPr>
        <w:jc w:val="both"/>
      </w:pPr>
      <w:r>
        <w:t>Ejecute Git en su versión “Git CMD” para abrir la consola de comandos.</w:t>
      </w:r>
    </w:p>
    <w:p w:rsidR="000D0B1E" w:rsidRDefault="000D0B1E" w:rsidP="00565E04">
      <w:pPr>
        <w:jc w:val="both"/>
      </w:pPr>
      <w:r>
        <w:rPr>
          <w:noProof/>
          <w:lang w:eastAsia="es-MX"/>
        </w:rPr>
        <w:lastRenderedPageBreak/>
        <w:drawing>
          <wp:inline distT="0" distB="0" distL="0" distR="0">
            <wp:extent cx="4295775" cy="45148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5775" cy="4514850"/>
                    </a:xfrm>
                    <a:prstGeom prst="rect">
                      <a:avLst/>
                    </a:prstGeom>
                    <a:noFill/>
                    <a:ln>
                      <a:noFill/>
                    </a:ln>
                  </pic:spPr>
                </pic:pic>
              </a:graphicData>
            </a:graphic>
          </wp:inline>
        </w:drawing>
      </w:r>
    </w:p>
    <w:p w:rsidR="0020302F" w:rsidRDefault="0020302F" w:rsidP="00565E04">
      <w:pPr>
        <w:jc w:val="both"/>
      </w:pPr>
    </w:p>
    <w:p w:rsidR="0020302F" w:rsidRDefault="0020302F" w:rsidP="00565E04">
      <w:pPr>
        <w:jc w:val="both"/>
      </w:pPr>
    </w:p>
    <w:p w:rsidR="000D0B1E" w:rsidRDefault="000D0B1E" w:rsidP="00565E04">
      <w:pPr>
        <w:jc w:val="both"/>
      </w:pPr>
    </w:p>
    <w:p w:rsidR="000D0B1E" w:rsidRDefault="0020302F" w:rsidP="00565E04">
      <w:pPr>
        <w:jc w:val="both"/>
      </w:pPr>
      <w:r>
        <w:rPr>
          <w:noProof/>
          <w:lang w:eastAsia="es-MX"/>
        </w:rPr>
        <w:t>Navegue hasta la dirección de la carpeta creada para albergar el repositorio local de Git.</w:t>
      </w:r>
    </w:p>
    <w:p w:rsidR="00A22E19" w:rsidRDefault="00A22E19" w:rsidP="00565E04">
      <w:pPr>
        <w:jc w:val="both"/>
      </w:pPr>
    </w:p>
    <w:p w:rsidR="0020302F" w:rsidRDefault="00A22E19" w:rsidP="00565E04">
      <w:pPr>
        <w:jc w:val="both"/>
      </w:pPr>
      <w:r>
        <w:rPr>
          <w:noProof/>
          <w:lang w:eastAsia="es-MX"/>
        </w:rPr>
        <w:lastRenderedPageBreak/>
        <w:drawing>
          <wp:inline distT="0" distB="0" distL="0" distR="0">
            <wp:extent cx="5600700" cy="34575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3457575"/>
                    </a:xfrm>
                    <a:prstGeom prst="rect">
                      <a:avLst/>
                    </a:prstGeom>
                    <a:noFill/>
                    <a:ln>
                      <a:noFill/>
                    </a:ln>
                  </pic:spPr>
                </pic:pic>
              </a:graphicData>
            </a:graphic>
          </wp:inline>
        </w:drawing>
      </w:r>
    </w:p>
    <w:p w:rsidR="000D0B1E" w:rsidRDefault="000D0B1E" w:rsidP="00565E04">
      <w:pPr>
        <w:jc w:val="both"/>
      </w:pPr>
    </w:p>
    <w:p w:rsidR="000D0B1E" w:rsidRDefault="0020302F" w:rsidP="00565E04">
      <w:pPr>
        <w:jc w:val="both"/>
      </w:pPr>
      <w:r>
        <w:t>Instrucciones para c</w:t>
      </w:r>
      <w:r w:rsidR="000D0B1E">
        <w:t>onfigurar el nombre del autor y el correo electrónico:</w:t>
      </w:r>
    </w:p>
    <w:p w:rsidR="000D0B1E" w:rsidRDefault="000D0B1E" w:rsidP="000D0B1E">
      <w:pPr>
        <w:pStyle w:val="NormalWeb"/>
        <w:shd w:val="clear" w:color="auto" w:fill="F5F5F5"/>
        <w:spacing w:before="0" w:beforeAutospacing="0" w:after="0" w:afterAutospacing="0"/>
        <w:rPr>
          <w:rFonts w:ascii="Helvetica" w:hAnsi="Helvetica" w:cs="Helvetica"/>
          <w:color w:val="333333"/>
          <w:sz w:val="21"/>
          <w:szCs w:val="21"/>
        </w:rPr>
      </w:pPr>
      <w:r>
        <w:rPr>
          <w:rStyle w:val="CdigoHTML"/>
          <w:rFonts w:eastAsiaTheme="minorEastAsia"/>
          <w:color w:val="333333"/>
        </w:rPr>
        <w:t>git config --global user.name "Sam Smith"</w:t>
      </w:r>
    </w:p>
    <w:p w:rsidR="000D0B1E" w:rsidRDefault="000D0B1E" w:rsidP="000D0B1E">
      <w:pPr>
        <w:pStyle w:val="NormalWeb"/>
        <w:shd w:val="clear" w:color="auto" w:fill="F5F5F5"/>
        <w:spacing w:before="150" w:beforeAutospacing="0" w:after="0" w:afterAutospacing="0"/>
        <w:rPr>
          <w:rFonts w:ascii="Helvetica" w:hAnsi="Helvetica" w:cs="Helvetica"/>
          <w:color w:val="333333"/>
          <w:sz w:val="21"/>
          <w:szCs w:val="21"/>
        </w:rPr>
      </w:pPr>
      <w:r>
        <w:rPr>
          <w:rStyle w:val="CdigoHTML"/>
          <w:rFonts w:eastAsiaTheme="minorEastAsia"/>
          <w:color w:val="333333"/>
        </w:rPr>
        <w:t>git config --global user.email sam@example.com</w:t>
      </w:r>
    </w:p>
    <w:p w:rsidR="000D0B1E" w:rsidRDefault="000D0B1E" w:rsidP="00565E04">
      <w:pPr>
        <w:jc w:val="both"/>
      </w:pPr>
    </w:p>
    <w:p w:rsidR="0020302F" w:rsidRDefault="0020302F" w:rsidP="00565E04">
      <w:pPr>
        <w:jc w:val="both"/>
      </w:pPr>
      <w:r>
        <w:t>A continuación configure su nombre de usuario y correo electrónico que lo identificará como autor de los cambios generados desde el repositorio local.</w:t>
      </w:r>
    </w:p>
    <w:p w:rsidR="000D0B1E" w:rsidRDefault="00A22E19" w:rsidP="00565E04">
      <w:pPr>
        <w:jc w:val="both"/>
      </w:pPr>
      <w:r>
        <w:rPr>
          <w:noProof/>
          <w:lang w:eastAsia="es-MX"/>
        </w:rPr>
        <w:lastRenderedPageBreak/>
        <w:drawing>
          <wp:inline distT="0" distB="0" distL="0" distR="0">
            <wp:extent cx="5600700" cy="34575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3457575"/>
                    </a:xfrm>
                    <a:prstGeom prst="rect">
                      <a:avLst/>
                    </a:prstGeom>
                    <a:noFill/>
                    <a:ln>
                      <a:noFill/>
                    </a:ln>
                  </pic:spPr>
                </pic:pic>
              </a:graphicData>
            </a:graphic>
          </wp:inline>
        </w:drawing>
      </w:r>
    </w:p>
    <w:p w:rsidR="0054681E" w:rsidRDefault="0054681E" w:rsidP="00565E04">
      <w:pPr>
        <w:jc w:val="both"/>
      </w:pPr>
    </w:p>
    <w:p w:rsidR="0054681E" w:rsidRDefault="0054681E" w:rsidP="00565E04">
      <w:pPr>
        <w:jc w:val="both"/>
      </w:pPr>
      <w:r>
        <w:t>Crear un nuevo repositorio local con un archivo “.md” para empujarlo a un repositorio remoto.</w:t>
      </w:r>
    </w:p>
    <w:p w:rsidR="0054681E" w:rsidRPr="0054681E" w:rsidRDefault="0054681E" w:rsidP="0054681E">
      <w:pPr>
        <w:pStyle w:val="NormalWeb"/>
        <w:shd w:val="clear" w:color="auto" w:fill="F5F5F5"/>
        <w:spacing w:before="0" w:beforeAutospacing="0" w:after="0" w:afterAutospacing="0"/>
        <w:rPr>
          <w:rStyle w:val="CdigoHTML"/>
          <w:rFonts w:eastAsiaTheme="minorEastAsia"/>
        </w:rPr>
      </w:pPr>
      <w:r w:rsidRPr="0054681E">
        <w:rPr>
          <w:rStyle w:val="CdigoHTML"/>
          <w:rFonts w:eastAsiaTheme="minorEastAsia"/>
        </w:rPr>
        <w:t>echo "# bitacora_ada" &gt;&gt; README.md</w:t>
      </w:r>
    </w:p>
    <w:p w:rsidR="0054681E" w:rsidRPr="0054681E" w:rsidRDefault="0054681E" w:rsidP="0054681E">
      <w:pPr>
        <w:pStyle w:val="NormalWeb"/>
        <w:shd w:val="clear" w:color="auto" w:fill="F5F5F5"/>
        <w:spacing w:before="0" w:beforeAutospacing="0" w:after="0" w:afterAutospacing="0"/>
        <w:rPr>
          <w:rStyle w:val="CdigoHTML"/>
          <w:rFonts w:eastAsiaTheme="minorEastAsia"/>
        </w:rPr>
      </w:pPr>
      <w:r w:rsidRPr="0054681E">
        <w:rPr>
          <w:rStyle w:val="CdigoHTML"/>
          <w:rFonts w:eastAsiaTheme="minorEastAsia"/>
        </w:rPr>
        <w:t>git init</w:t>
      </w:r>
    </w:p>
    <w:p w:rsidR="0054681E" w:rsidRPr="0054681E" w:rsidRDefault="0054681E" w:rsidP="0054681E">
      <w:pPr>
        <w:pStyle w:val="NormalWeb"/>
        <w:shd w:val="clear" w:color="auto" w:fill="F5F5F5"/>
        <w:spacing w:before="0" w:beforeAutospacing="0" w:after="0" w:afterAutospacing="0"/>
        <w:rPr>
          <w:rStyle w:val="CdigoHTML"/>
          <w:rFonts w:eastAsiaTheme="minorEastAsia"/>
        </w:rPr>
      </w:pPr>
      <w:r w:rsidRPr="0054681E">
        <w:rPr>
          <w:rStyle w:val="CdigoHTML"/>
          <w:rFonts w:eastAsiaTheme="minorEastAsia"/>
        </w:rPr>
        <w:t>git add README.md</w:t>
      </w:r>
    </w:p>
    <w:p w:rsidR="0054681E" w:rsidRPr="0054681E" w:rsidRDefault="0054681E" w:rsidP="0054681E">
      <w:pPr>
        <w:pStyle w:val="NormalWeb"/>
        <w:shd w:val="clear" w:color="auto" w:fill="F5F5F5"/>
        <w:spacing w:before="0" w:beforeAutospacing="0" w:after="0" w:afterAutospacing="0"/>
        <w:rPr>
          <w:rStyle w:val="CdigoHTML"/>
          <w:rFonts w:eastAsiaTheme="minorEastAsia"/>
        </w:rPr>
      </w:pPr>
      <w:r w:rsidRPr="0054681E">
        <w:rPr>
          <w:rStyle w:val="CdigoHTML"/>
          <w:rFonts w:eastAsiaTheme="minorEastAsia"/>
        </w:rPr>
        <w:t>git commit -m "first commit"</w:t>
      </w:r>
    </w:p>
    <w:p w:rsidR="0054681E" w:rsidRPr="0054681E" w:rsidRDefault="0054681E" w:rsidP="0054681E">
      <w:pPr>
        <w:pStyle w:val="NormalWeb"/>
        <w:shd w:val="clear" w:color="auto" w:fill="F5F5F5"/>
        <w:spacing w:before="0" w:beforeAutospacing="0" w:after="0" w:afterAutospacing="0"/>
        <w:rPr>
          <w:rStyle w:val="CdigoHTML"/>
          <w:rFonts w:eastAsiaTheme="minorEastAsia"/>
        </w:rPr>
      </w:pPr>
      <w:r w:rsidRPr="0054681E">
        <w:rPr>
          <w:rStyle w:val="CdigoHTML"/>
          <w:rFonts w:eastAsiaTheme="minorEastAsia"/>
        </w:rPr>
        <w:t>git remote add origin https://github.com/jaimehecatl/bitacora_ada.git</w:t>
      </w:r>
    </w:p>
    <w:p w:rsidR="0054681E" w:rsidRPr="0054681E" w:rsidRDefault="0054681E" w:rsidP="0054681E">
      <w:pPr>
        <w:pStyle w:val="NormalWeb"/>
        <w:shd w:val="clear" w:color="auto" w:fill="F5F5F5"/>
        <w:spacing w:before="0" w:beforeAutospacing="0" w:after="0" w:afterAutospacing="0"/>
        <w:rPr>
          <w:rStyle w:val="CdigoHTML"/>
          <w:rFonts w:eastAsiaTheme="minorEastAsia"/>
        </w:rPr>
      </w:pPr>
      <w:r w:rsidRPr="0054681E">
        <w:rPr>
          <w:rStyle w:val="CdigoHTML"/>
          <w:rFonts w:eastAsiaTheme="minorEastAsia"/>
        </w:rPr>
        <w:t>git push -u origin master</w:t>
      </w:r>
    </w:p>
    <w:p w:rsidR="0054681E" w:rsidRDefault="0054681E" w:rsidP="00565E04">
      <w:pPr>
        <w:jc w:val="both"/>
      </w:pPr>
    </w:p>
    <w:p w:rsidR="0054681E" w:rsidRDefault="004170D1" w:rsidP="00565E04">
      <w:pPr>
        <w:jc w:val="both"/>
      </w:pPr>
      <w:r>
        <w:t>Para que los cambios sean aceptados es necesario introducir el usuario y contraseña de acceso al repositorio.</w:t>
      </w:r>
    </w:p>
    <w:p w:rsidR="00220FE4" w:rsidRDefault="00220FE4" w:rsidP="00DA2032">
      <w:pPr>
        <w:pStyle w:val="Ttulo1"/>
      </w:pPr>
      <w:bookmarkStart w:id="18" w:name="_Toc469694601"/>
      <w:r>
        <w:t>GitHub</w:t>
      </w:r>
      <w:bookmarkEnd w:id="18"/>
    </w:p>
    <w:p w:rsidR="00220FE4" w:rsidRDefault="00220FE4" w:rsidP="00DA2032">
      <w:pPr>
        <w:pStyle w:val="Ttulo2"/>
      </w:pPr>
      <w:bookmarkStart w:id="19" w:name="_Toc469694602"/>
      <w:r>
        <w:t>Acerca de GitHub</w:t>
      </w:r>
      <w:bookmarkEnd w:id="19"/>
    </w:p>
    <w:p w:rsidR="00500604" w:rsidRPr="00500604" w:rsidRDefault="00500604" w:rsidP="00500604">
      <w:pPr>
        <w:jc w:val="both"/>
      </w:pPr>
      <w:r w:rsidRPr="00500604">
        <w:t>Github es una plataforma de desarrollo colaborativo de software para </w:t>
      </w:r>
      <w:r w:rsidRPr="00522534">
        <w:rPr>
          <w:bCs/>
        </w:rPr>
        <w:t>alojar proyectos</w:t>
      </w:r>
      <w:r w:rsidRPr="00500604">
        <w:t xml:space="preserve"> usando el sistema de control de versiones Git. El código se almacena de forma pública, aunque también </w:t>
      </w:r>
      <w:r w:rsidR="00EB6294">
        <w:t xml:space="preserve">es posible </w:t>
      </w:r>
      <w:r w:rsidRPr="00500604">
        <w:t>hacer</w:t>
      </w:r>
      <w:r w:rsidR="00EB6294">
        <w:t>lo de forma privada, obteniendo</w:t>
      </w:r>
      <w:r w:rsidRPr="00500604">
        <w:t xml:space="preserve"> una cuenta de pago. También se pueden obtener repositorios privados (de pago) si se es estudiante.</w:t>
      </w:r>
    </w:p>
    <w:p w:rsidR="00DA2032" w:rsidRDefault="00EB6294" w:rsidP="00220FE4">
      <w:pPr>
        <w:jc w:val="both"/>
      </w:pPr>
      <w:r>
        <w:t>Github no sólo brinda</w:t>
      </w:r>
      <w:r w:rsidR="00500604" w:rsidRPr="00500604">
        <w:t xml:space="preserve"> </w:t>
      </w:r>
      <w:r>
        <w:t xml:space="preserve">el </w:t>
      </w:r>
      <w:r w:rsidR="00500604" w:rsidRPr="00500604">
        <w:t>alojamiento del código si no muc</w:t>
      </w:r>
      <w:r>
        <w:t>has más posibilidades asociadas</w:t>
      </w:r>
      <w:r w:rsidR="00500604" w:rsidRPr="00500604">
        <w:t xml:space="preserve"> </w:t>
      </w:r>
      <w:r>
        <w:t xml:space="preserve">a </w:t>
      </w:r>
      <w:r w:rsidR="00500604" w:rsidRPr="00500604">
        <w:t>repos</w:t>
      </w:r>
      <w:r>
        <w:t>itorios GIT</w:t>
      </w:r>
      <w:r w:rsidR="00500604" w:rsidRPr="00500604">
        <w:t xml:space="preserve"> como son</w:t>
      </w:r>
      <w:r>
        <w:t xml:space="preserve"> las opciones, fork, issue, pull request, diff, etc.</w:t>
      </w:r>
    </w:p>
    <w:p w:rsidR="00220FE4" w:rsidRDefault="00220FE4" w:rsidP="00DA2032">
      <w:pPr>
        <w:pStyle w:val="Ttulo2"/>
      </w:pPr>
      <w:bookmarkStart w:id="20" w:name="_Toc469694603"/>
      <w:r>
        <w:t>Primeros pasos</w:t>
      </w:r>
      <w:bookmarkEnd w:id="20"/>
    </w:p>
    <w:p w:rsidR="00DA2032" w:rsidRDefault="00DA2032" w:rsidP="00220FE4">
      <w:pPr>
        <w:jc w:val="both"/>
      </w:pPr>
    </w:p>
    <w:p w:rsidR="00220FE4" w:rsidRDefault="00220FE4" w:rsidP="00DA2032">
      <w:pPr>
        <w:pStyle w:val="Ttulo1"/>
      </w:pPr>
      <w:bookmarkStart w:id="21" w:name="_Toc469694604"/>
      <w:r>
        <w:lastRenderedPageBreak/>
        <w:t>Markdown</w:t>
      </w:r>
      <w:bookmarkEnd w:id="21"/>
    </w:p>
    <w:p w:rsidR="00220FE4" w:rsidRDefault="00220FE4" w:rsidP="00DA2032">
      <w:pPr>
        <w:pStyle w:val="Ttulo2"/>
      </w:pPr>
      <w:bookmarkStart w:id="22" w:name="_Toc469694605"/>
      <w:r>
        <w:t>Acerca de Markdown</w:t>
      </w:r>
      <w:bookmarkEnd w:id="22"/>
    </w:p>
    <w:p w:rsidR="00522534" w:rsidRDefault="00522534" w:rsidP="00522534">
      <w:pPr>
        <w:jc w:val="both"/>
      </w:pPr>
      <w:r>
        <w:t xml:space="preserve">Markdown nació </w:t>
      </w:r>
      <w:r w:rsidR="00EB6294">
        <w:t xml:space="preserve">en 2004 </w:t>
      </w:r>
      <w:r>
        <w:t xml:space="preserve">como </w:t>
      </w:r>
      <w:r w:rsidR="00EB6294">
        <w:t xml:space="preserve">una </w:t>
      </w:r>
      <w:r>
        <w:t>herramienta de conversión de texto p</w:t>
      </w:r>
      <w:r w:rsidR="00EB6294">
        <w:t>lano a HTML, creada por John Gruber, y actualmente distribuida de manera gratuita bajo una licencia BSD.</w:t>
      </w:r>
    </w:p>
    <w:p w:rsidR="00522534" w:rsidRDefault="00522534" w:rsidP="00522534">
      <w:pPr>
        <w:jc w:val="both"/>
      </w:pPr>
      <w:r>
        <w:t xml:space="preserve">Markdown </w:t>
      </w:r>
      <w:r w:rsidR="00EB6294">
        <w:t xml:space="preserve">es </w:t>
      </w:r>
      <w:r>
        <w:t>considera</w:t>
      </w:r>
      <w:r w:rsidR="00EB6294">
        <w:t>do</w:t>
      </w:r>
      <w:r>
        <w:t xml:space="preserve"> un lenguaje que tiene </w:t>
      </w:r>
      <w:r w:rsidR="00EB6294">
        <w:t xml:space="preserve">como </w:t>
      </w:r>
      <w:r>
        <w:t>finalidad</w:t>
      </w:r>
      <w:r w:rsidR="00EB6294">
        <w:t>,</w:t>
      </w:r>
      <w:r>
        <w:t xml:space="preserve"> permitir crear contenido de una manera sencilla</w:t>
      </w:r>
      <w:r w:rsidR="00EB6294">
        <w:t>,</w:t>
      </w:r>
      <w:r>
        <w:t xml:space="preserve"> de </w:t>
      </w:r>
      <w:r w:rsidR="00EB6294">
        <w:t xml:space="preserve">fácil </w:t>
      </w:r>
      <w:r>
        <w:t>escri</w:t>
      </w:r>
      <w:r w:rsidR="00EB6294">
        <w:t>tura</w:t>
      </w:r>
      <w:r>
        <w:t xml:space="preserve">, </w:t>
      </w:r>
      <w:r w:rsidR="00EB6294">
        <w:t xml:space="preserve">manteniendo en </w:t>
      </w:r>
      <w:r>
        <w:t>todo momento un diseño legible</w:t>
      </w:r>
      <w:r w:rsidR="00EB6294">
        <w:t>.</w:t>
      </w:r>
    </w:p>
    <w:p w:rsidR="00DA2032" w:rsidRDefault="00522534" w:rsidP="00522534">
      <w:pPr>
        <w:jc w:val="both"/>
      </w:pPr>
      <w:r>
        <w:t>Este método te permit</w:t>
      </w:r>
      <w:r w:rsidR="00EB6294">
        <w:t>e</w:t>
      </w:r>
      <w:r>
        <w:t xml:space="preserve"> añadi</w:t>
      </w:r>
      <w:r w:rsidR="00EB6294">
        <w:t xml:space="preserve">r formatos tales como </w:t>
      </w:r>
      <w:r w:rsidR="00003356">
        <w:t xml:space="preserve">texto en </w:t>
      </w:r>
      <w:r w:rsidR="00EB6294">
        <w:t xml:space="preserve">negritas, </w:t>
      </w:r>
      <w:r>
        <w:t>cursiv</w:t>
      </w:r>
      <w:r w:rsidR="00003356">
        <w:t>o</w:t>
      </w:r>
      <w:r>
        <w:t xml:space="preserve"> o enlaces, utilizando simplemente texto plano, lo que hará de tu escritura algo más simple y eficiente al evitar distracciones.</w:t>
      </w:r>
    </w:p>
    <w:p w:rsidR="00220FE4" w:rsidRDefault="00220FE4" w:rsidP="00DA2032">
      <w:pPr>
        <w:pStyle w:val="Ttulo2"/>
      </w:pPr>
      <w:bookmarkStart w:id="23" w:name="_Toc469694606"/>
      <w:r>
        <w:t>Primeros pasos</w:t>
      </w:r>
      <w:bookmarkEnd w:id="23"/>
    </w:p>
    <w:p w:rsidR="008B524B" w:rsidRPr="008B524B" w:rsidRDefault="008B524B" w:rsidP="008B524B">
      <w:r>
        <w:t>Ejemplo:</w:t>
      </w:r>
    </w:p>
    <w:p w:rsidR="00DA2032" w:rsidRDefault="008B524B" w:rsidP="00220FE4">
      <w:pPr>
        <w:jc w:val="both"/>
      </w:pPr>
      <w:r>
        <w:rPr>
          <w:noProof/>
        </w:rPr>
        <mc:AlternateContent>
          <mc:Choice Requires="wps">
            <w:drawing>
              <wp:inline distT="0" distB="0" distL="0" distR="0" wp14:anchorId="7BA92D1A" wp14:editId="24344970">
                <wp:extent cx="5612130" cy="3562094"/>
                <wp:effectExtent l="0" t="0" r="26670" b="13335"/>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3562094"/>
                        </a:xfrm>
                        <a:prstGeom prst="rect">
                          <a:avLst/>
                        </a:prstGeom>
                        <a:solidFill>
                          <a:srgbClr val="FFFFFF"/>
                        </a:solidFill>
                        <a:ln w="9525">
                          <a:solidFill>
                            <a:srgbClr val="000000"/>
                          </a:solidFill>
                          <a:miter lim="800000"/>
                          <a:headEnd/>
                          <a:tailEnd/>
                        </a:ln>
                      </wps:spPr>
                      <wps:txbx>
                        <w:txbxContent>
                          <w:p w:rsidR="006C7125" w:rsidRDefault="006C7125" w:rsidP="008B524B">
                            <w:pPr>
                              <w:spacing w:after="0" w:line="120" w:lineRule="atLeast"/>
                            </w:pPr>
                            <w:r>
                              <w:t>Encabezado de primer nivel</w:t>
                            </w:r>
                          </w:p>
                          <w:p w:rsidR="006C7125" w:rsidRDefault="006C7125" w:rsidP="008B524B">
                            <w:pPr>
                              <w:spacing w:after="0" w:line="120" w:lineRule="atLeast"/>
                            </w:pPr>
                            <w:r>
                              <w:t>===================</w:t>
                            </w:r>
                          </w:p>
                          <w:p w:rsidR="006C7125" w:rsidRDefault="006C7125" w:rsidP="008B524B">
                            <w:pPr>
                              <w:spacing w:after="0" w:line="120" w:lineRule="atLeast"/>
                            </w:pPr>
                          </w:p>
                          <w:p w:rsidR="006C7125" w:rsidRDefault="006C7125" w:rsidP="008B524B">
                            <w:pPr>
                              <w:spacing w:after="0" w:line="120" w:lineRule="atLeast"/>
                            </w:pPr>
                            <w:r>
                              <w:t>**Encabezado de segundo nivel en negritas**</w:t>
                            </w:r>
                          </w:p>
                          <w:p w:rsidR="006C7125" w:rsidRDefault="006C7125" w:rsidP="008B524B">
                            <w:pPr>
                              <w:spacing w:after="0" w:line="120" w:lineRule="atLeast"/>
                            </w:pPr>
                            <w:r>
                              <w:t>-------------------------------------------</w:t>
                            </w:r>
                          </w:p>
                          <w:p w:rsidR="006C7125" w:rsidRDefault="006C7125" w:rsidP="008B524B">
                            <w:pPr>
                              <w:spacing w:after="0" w:line="120" w:lineRule="atLeast"/>
                            </w:pPr>
                          </w:p>
                          <w:p w:rsidR="006C7125" w:rsidRDefault="006C7125" w:rsidP="008B524B">
                            <w:pPr>
                              <w:spacing w:after="0" w:line="120" w:lineRule="atLeast"/>
                            </w:pPr>
                            <w:r>
                              <w:t>*Texto en cursiva*</w:t>
                            </w:r>
                          </w:p>
                          <w:p w:rsidR="006C7125" w:rsidRDefault="006C7125" w:rsidP="008B524B">
                            <w:pPr>
                              <w:spacing w:after="0" w:line="120" w:lineRule="atLeast"/>
                            </w:pPr>
                          </w:p>
                          <w:p w:rsidR="006C7125" w:rsidRDefault="006C7125" w:rsidP="008B524B">
                            <w:pPr>
                              <w:spacing w:after="0" w:line="120" w:lineRule="atLeast"/>
                            </w:pPr>
                            <w:r>
                              <w:t>**Texto en negritas**</w:t>
                            </w:r>
                          </w:p>
                          <w:p w:rsidR="006C7125" w:rsidRDefault="006C7125" w:rsidP="008B524B">
                            <w:pPr>
                              <w:spacing w:after="0" w:line="120" w:lineRule="atLeast"/>
                            </w:pPr>
                          </w:p>
                          <w:p w:rsidR="006C7125" w:rsidRDefault="006C7125" w:rsidP="008B524B">
                            <w:pPr>
                              <w:spacing w:after="0" w:line="120" w:lineRule="atLeast"/>
                            </w:pPr>
                            <w:r>
                              <w:t>###Texto de nivel 3</w:t>
                            </w:r>
                          </w:p>
                          <w:p w:rsidR="006C7125" w:rsidRDefault="006C7125" w:rsidP="008B524B">
                            <w:pPr>
                              <w:spacing w:after="0" w:line="120" w:lineRule="atLeast"/>
                            </w:pPr>
                          </w:p>
                          <w:p w:rsidR="006C7125" w:rsidRDefault="006C7125" w:rsidP="008B524B">
                            <w:pPr>
                              <w:spacing w:after="0" w:line="120" w:lineRule="atLeast"/>
                            </w:pPr>
                            <w:r>
                              <w:t xml:space="preserve">&gt; **Título de bloque en negritas** </w:t>
                            </w:r>
                          </w:p>
                          <w:p w:rsidR="006C7125" w:rsidRDefault="006C7125" w:rsidP="008B524B">
                            <w:pPr>
                              <w:spacing w:after="0" w:line="120" w:lineRule="atLeast"/>
                            </w:pPr>
                            <w:r>
                              <w:t>&gt; - Línea de bloque [enlace y referencia][1]</w:t>
                            </w:r>
                          </w:p>
                          <w:p w:rsidR="006C7125" w:rsidRDefault="006C7125" w:rsidP="008B524B">
                            <w:pPr>
                              <w:spacing w:after="0" w:line="120" w:lineRule="atLeast"/>
                            </w:pPr>
                            <w:r>
                              <w:t>&gt; - Línea de bloque [enlace y referencia][2]</w:t>
                            </w:r>
                          </w:p>
                          <w:p w:rsidR="006C7125" w:rsidRDefault="006C7125" w:rsidP="008B524B">
                            <w:pPr>
                              <w:spacing w:after="0" w:line="120" w:lineRule="atLeast"/>
                            </w:pPr>
                          </w:p>
                          <w:p w:rsidR="006C7125" w:rsidRDefault="006C7125" w:rsidP="008B524B">
                            <w:pPr>
                              <w:spacing w:after="0" w:line="120" w:lineRule="atLeast"/>
                            </w:pPr>
                            <w:r>
                              <w:t>Texto de párrafo normal.</w:t>
                            </w:r>
                          </w:p>
                          <w:p w:rsidR="006C7125" w:rsidRDefault="006C7125" w:rsidP="008B524B">
                            <w:pPr>
                              <w:spacing w:after="0" w:line="120" w:lineRule="atLeast"/>
                            </w:pPr>
                          </w:p>
                          <w:p w:rsidR="006C7125" w:rsidRDefault="006C7125" w:rsidP="008B524B">
                            <w:pPr>
                              <w:spacing w:after="0" w:line="120" w:lineRule="atLeast"/>
                            </w:pPr>
                            <w:r>
                              <w:t>[1]:http://</w:t>
                            </w:r>
                          </w:p>
                          <w:p w:rsidR="006C7125" w:rsidRDefault="006C7125" w:rsidP="008B524B">
                            <w:pPr>
                              <w:spacing w:after="0" w:line="120" w:lineRule="atLeast"/>
                            </w:pPr>
                            <w:r>
                              <w:t>[2]:https://</w:t>
                            </w:r>
                          </w:p>
                          <w:p w:rsidR="006C7125" w:rsidRDefault="006C7125" w:rsidP="008B524B"/>
                        </w:txbxContent>
                      </wps:txbx>
                      <wps:bodyPr rot="0" vert="horz" wrap="square" lIns="91440" tIns="45720" rIns="91440" bIns="45720" anchor="t" anchorCtr="0">
                        <a:spAutoFit/>
                      </wps:bodyPr>
                    </wps:wsp>
                  </a:graphicData>
                </a:graphic>
              </wp:inline>
            </w:drawing>
          </mc:Choice>
          <mc:Fallback>
            <w:pict>
              <v:shape w14:anchorId="7BA92D1A" id="Cuadro de texto 2" o:spid="_x0000_s1029" type="#_x0000_t202" style="width:441.9pt;height: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">
                <v:textbox style="mso-fit-shape-to-text:t">
                  <w:txbxContent>
                    <w:p w:rsidR="006C7125" w:rsidRDefault="006C7125" w:rsidP="008B524B">
                      <w:pPr>
                        <w:spacing w:after="0" w:line="120" w:lineRule="atLeast"/>
                      </w:pPr>
                      <w:r>
                        <w:t>Encabezado de primer nivel</w:t>
                      </w:r>
                    </w:p>
                    <w:p w:rsidR="006C7125" w:rsidRDefault="006C7125" w:rsidP="008B524B">
                      <w:pPr>
                        <w:spacing w:after="0" w:line="120" w:lineRule="atLeast"/>
                      </w:pPr>
                      <w:r>
                        <w:t>===================</w:t>
                      </w:r>
                    </w:p>
                    <w:p w:rsidR="006C7125" w:rsidRDefault="006C7125" w:rsidP="008B524B">
                      <w:pPr>
                        <w:spacing w:after="0" w:line="120" w:lineRule="atLeast"/>
                      </w:pPr>
                    </w:p>
                    <w:p w:rsidR="006C7125" w:rsidRDefault="006C7125" w:rsidP="008B524B">
                      <w:pPr>
                        <w:spacing w:after="0" w:line="120" w:lineRule="atLeast"/>
                      </w:pPr>
                      <w:r>
                        <w:t>**Encabezado de segundo nivel en negritas**</w:t>
                      </w:r>
                    </w:p>
                    <w:p w:rsidR="006C7125" w:rsidRDefault="006C7125" w:rsidP="008B524B">
                      <w:pPr>
                        <w:spacing w:after="0" w:line="120" w:lineRule="atLeast"/>
                      </w:pPr>
                      <w:r>
                        <w:t>-------------------------------------------</w:t>
                      </w:r>
                    </w:p>
                    <w:p w:rsidR="006C7125" w:rsidRDefault="006C7125" w:rsidP="008B524B">
                      <w:pPr>
                        <w:spacing w:after="0" w:line="120" w:lineRule="atLeast"/>
                      </w:pPr>
                    </w:p>
                    <w:p w:rsidR="006C7125" w:rsidRDefault="006C7125" w:rsidP="008B524B">
                      <w:pPr>
                        <w:spacing w:after="0" w:line="120" w:lineRule="atLeast"/>
                      </w:pPr>
                      <w:r>
                        <w:t>*Texto en cursiva*</w:t>
                      </w:r>
                    </w:p>
                    <w:p w:rsidR="006C7125" w:rsidRDefault="006C7125" w:rsidP="008B524B">
                      <w:pPr>
                        <w:spacing w:after="0" w:line="120" w:lineRule="atLeast"/>
                      </w:pPr>
                    </w:p>
                    <w:p w:rsidR="006C7125" w:rsidRDefault="006C7125" w:rsidP="008B524B">
                      <w:pPr>
                        <w:spacing w:after="0" w:line="120" w:lineRule="atLeast"/>
                      </w:pPr>
                      <w:r>
                        <w:t>**Texto en negritas**</w:t>
                      </w:r>
                    </w:p>
                    <w:p w:rsidR="006C7125" w:rsidRDefault="006C7125" w:rsidP="008B524B">
                      <w:pPr>
                        <w:spacing w:after="0" w:line="120" w:lineRule="atLeast"/>
                      </w:pPr>
                    </w:p>
                    <w:p w:rsidR="006C7125" w:rsidRDefault="006C7125" w:rsidP="008B524B">
                      <w:pPr>
                        <w:spacing w:after="0" w:line="120" w:lineRule="atLeast"/>
                      </w:pPr>
                      <w:r>
                        <w:t>###Texto de nivel 3</w:t>
                      </w:r>
                    </w:p>
                    <w:p w:rsidR="006C7125" w:rsidRDefault="006C7125" w:rsidP="008B524B">
                      <w:pPr>
                        <w:spacing w:after="0" w:line="120" w:lineRule="atLeast"/>
                      </w:pPr>
                    </w:p>
                    <w:p w:rsidR="006C7125" w:rsidRDefault="006C7125" w:rsidP="008B524B">
                      <w:pPr>
                        <w:spacing w:after="0" w:line="120" w:lineRule="atLeast"/>
                      </w:pPr>
                      <w:r>
                        <w:t xml:space="preserve">&gt; **Título de bloque en negritas** </w:t>
                      </w:r>
                    </w:p>
                    <w:p w:rsidR="006C7125" w:rsidRDefault="006C7125" w:rsidP="008B524B">
                      <w:pPr>
                        <w:spacing w:after="0" w:line="120" w:lineRule="atLeast"/>
                      </w:pPr>
                      <w:r>
                        <w:t>&gt; - Línea de bloque [enlace y referencia][1]</w:t>
                      </w:r>
                    </w:p>
                    <w:p w:rsidR="006C7125" w:rsidRDefault="006C7125" w:rsidP="008B524B">
                      <w:pPr>
                        <w:spacing w:after="0" w:line="120" w:lineRule="atLeast"/>
                      </w:pPr>
                      <w:r>
                        <w:t>&gt; - Línea de bloque [enlace y referencia][2]</w:t>
                      </w:r>
                    </w:p>
                    <w:p w:rsidR="006C7125" w:rsidRDefault="006C7125" w:rsidP="008B524B">
                      <w:pPr>
                        <w:spacing w:after="0" w:line="120" w:lineRule="atLeast"/>
                      </w:pPr>
                    </w:p>
                    <w:p w:rsidR="006C7125" w:rsidRDefault="006C7125" w:rsidP="008B524B">
                      <w:pPr>
                        <w:spacing w:after="0" w:line="120" w:lineRule="atLeast"/>
                      </w:pPr>
                      <w:r>
                        <w:t>Texto de párrafo normal.</w:t>
                      </w:r>
                    </w:p>
                    <w:p w:rsidR="006C7125" w:rsidRDefault="006C7125" w:rsidP="008B524B">
                      <w:pPr>
                        <w:spacing w:after="0" w:line="120" w:lineRule="atLeast"/>
                      </w:pPr>
                    </w:p>
                    <w:p w:rsidR="006C7125" w:rsidRDefault="006C7125" w:rsidP="008B524B">
                      <w:pPr>
                        <w:spacing w:after="0" w:line="120" w:lineRule="atLeast"/>
                      </w:pPr>
                      <w:r>
                        <w:t>[1]:http://</w:t>
                      </w:r>
                    </w:p>
                    <w:p w:rsidR="006C7125" w:rsidRDefault="006C7125" w:rsidP="008B524B">
                      <w:pPr>
                        <w:spacing w:after="0" w:line="120" w:lineRule="atLeast"/>
                      </w:pPr>
                      <w:r>
                        <w:t>[2]:https://</w:t>
                      </w:r>
                    </w:p>
                    <w:p w:rsidR="006C7125" w:rsidRDefault="006C7125" w:rsidP="008B524B"/>
                  </w:txbxContent>
                </v:textbox>
                <w10:anchorlock/>
              </v:shape>
            </w:pict>
          </mc:Fallback>
        </mc:AlternateContent>
      </w:r>
    </w:p>
    <w:p w:rsidR="008B524B" w:rsidRDefault="008B524B" w:rsidP="00220FE4">
      <w:pPr>
        <w:jc w:val="both"/>
      </w:pPr>
      <w:r>
        <w:t>Visualización:</w:t>
      </w:r>
    </w:p>
    <w:p w:rsidR="008B524B" w:rsidRDefault="008B524B" w:rsidP="00220FE4">
      <w:pPr>
        <w:jc w:val="both"/>
      </w:pPr>
      <w:r>
        <w:rPr>
          <w:noProof/>
        </w:rPr>
        <w:lastRenderedPageBreak/>
        <mc:AlternateContent>
          <mc:Choice Requires="wps">
            <w:drawing>
              <wp:inline distT="0" distB="0" distL="0" distR="0" wp14:anchorId="6222227B" wp14:editId="5291C570">
                <wp:extent cx="5612130" cy="3796665"/>
                <wp:effectExtent l="0" t="0" r="26670" b="13335"/>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3796665"/>
                        </a:xfrm>
                        <a:prstGeom prst="rect">
                          <a:avLst/>
                        </a:prstGeom>
                        <a:solidFill>
                          <a:srgbClr val="FFFFFF"/>
                        </a:solidFill>
                        <a:ln w="9525">
                          <a:solidFill>
                            <a:srgbClr val="000000"/>
                          </a:solidFill>
                          <a:miter lim="800000"/>
                          <a:headEnd/>
                          <a:tailEnd/>
                        </a:ln>
                      </wps:spPr>
                      <wps:txbx>
                        <w:txbxContent>
                          <w:p w:rsidR="006C7125" w:rsidRDefault="006C7125" w:rsidP="008B524B">
                            <w:pPr>
                              <w:pStyle w:val="Ttulo1"/>
                              <w:pBdr>
                                <w:bottom w:val="single" w:sz="6" w:space="4" w:color="EEEEEE"/>
                              </w:pBdr>
                              <w:spacing w:before="360" w:after="240"/>
                              <w:ind w:left="225"/>
                              <w:rPr>
                                <w:ins w:id="24" w:author="Unknown"/>
                                <w:rFonts w:ascii="Segoe UI" w:hAnsi="Segoe UI" w:cs="Segoe UI"/>
                                <w:color w:val="333333"/>
                                <w:bdr w:val="none" w:sz="0" w:space="0" w:color="auto" w:frame="1"/>
                              </w:rPr>
                            </w:pPr>
                            <w:bookmarkStart w:id="25" w:name="_Toc469694607"/>
                            <w:ins w:id="26" w:author="Unknown">
                              <w:r>
                                <w:rPr>
                                  <w:rFonts w:ascii="Segoe UI" w:hAnsi="Segoe UI" w:cs="Segoe UI"/>
                                  <w:color w:val="333333"/>
                                  <w:bdr w:val="none" w:sz="0" w:space="0" w:color="auto" w:frame="1"/>
                                </w:rPr>
                                <w:t xml:space="preserve">Encabezado </w:t>
                              </w:r>
                            </w:ins>
                            <w:r>
                              <w:rPr>
                                <w:rFonts w:ascii="Segoe UI" w:hAnsi="Segoe UI" w:cs="Segoe UI"/>
                                <w:color w:val="333333"/>
                                <w:bdr w:val="none" w:sz="0" w:space="0" w:color="auto" w:frame="1"/>
                              </w:rPr>
                              <w:t xml:space="preserve">de </w:t>
                            </w:r>
                            <w:ins w:id="27" w:author="Unknown">
                              <w:r>
                                <w:rPr>
                                  <w:rFonts w:ascii="Segoe UI" w:hAnsi="Segoe UI" w:cs="Segoe UI"/>
                                  <w:color w:val="333333"/>
                                  <w:bdr w:val="none" w:sz="0" w:space="0" w:color="auto" w:frame="1"/>
                                </w:rPr>
                                <w:t>primer nivel</w:t>
                              </w:r>
                              <w:bookmarkEnd w:id="25"/>
                            </w:ins>
                          </w:p>
                          <w:p w:rsidR="006C7125" w:rsidRDefault="006C7125" w:rsidP="008B524B">
                            <w:pPr>
                              <w:pStyle w:val="Ttulo2"/>
                              <w:pBdr>
                                <w:bottom w:val="single" w:sz="6" w:space="4" w:color="EEEEEE"/>
                              </w:pBdr>
                              <w:spacing w:before="360" w:after="240"/>
                              <w:ind w:left="225"/>
                              <w:rPr>
                                <w:ins w:id="28" w:author="Unknown"/>
                                <w:rFonts w:ascii="Segoe UI" w:hAnsi="Segoe UI" w:cs="Segoe UI"/>
                                <w:color w:val="333333"/>
                                <w:bdr w:val="none" w:sz="0" w:space="0" w:color="auto" w:frame="1"/>
                              </w:rPr>
                            </w:pPr>
                            <w:bookmarkStart w:id="29" w:name="_Toc469694608"/>
                            <w:ins w:id="30" w:author="Unknown">
                              <w:r>
                                <w:rPr>
                                  <w:rStyle w:val="Textoennegrita"/>
                                  <w:rFonts w:ascii="Segoe UI" w:hAnsi="Segoe UI" w:cs="Segoe UI"/>
                                  <w:b w:val="0"/>
                                  <w:bCs w:val="0"/>
                                  <w:color w:val="333333"/>
                                  <w:bdr w:val="none" w:sz="0" w:space="0" w:color="auto" w:frame="1"/>
                                </w:rPr>
                                <w:t xml:space="preserve">Encabezado </w:t>
                              </w:r>
                            </w:ins>
                            <w:r>
                              <w:rPr>
                                <w:rStyle w:val="Textoennegrita"/>
                                <w:rFonts w:ascii="Segoe UI" w:hAnsi="Segoe UI" w:cs="Segoe UI"/>
                                <w:b w:val="0"/>
                                <w:bCs w:val="0"/>
                                <w:color w:val="333333"/>
                                <w:bdr w:val="none" w:sz="0" w:space="0" w:color="auto" w:frame="1"/>
                              </w:rPr>
                              <w:t>de s</w:t>
                            </w:r>
                            <w:ins w:id="31" w:author="Unknown">
                              <w:r>
                                <w:rPr>
                                  <w:rStyle w:val="Textoennegrita"/>
                                  <w:rFonts w:ascii="Segoe UI" w:hAnsi="Segoe UI" w:cs="Segoe UI"/>
                                  <w:b w:val="0"/>
                                  <w:bCs w:val="0"/>
                                  <w:color w:val="333333"/>
                                  <w:bdr w:val="none" w:sz="0" w:space="0" w:color="auto" w:frame="1"/>
                                </w:rPr>
                                <w:t>egundo nivel en negritas</w:t>
                              </w:r>
                              <w:bookmarkEnd w:id="29"/>
                            </w:ins>
                          </w:p>
                          <w:p w:rsidR="006C7125" w:rsidRDefault="006C7125" w:rsidP="008B524B">
                            <w:pPr>
                              <w:pStyle w:val="rich-diff-level-zero"/>
                              <w:spacing w:before="0" w:beforeAutospacing="0" w:after="240" w:afterAutospacing="0"/>
                              <w:ind w:left="225"/>
                              <w:rPr>
                                <w:ins w:id="32" w:author="Unknown"/>
                                <w:rFonts w:ascii="Segoe UI" w:hAnsi="Segoe UI" w:cs="Segoe UI"/>
                                <w:color w:val="333333"/>
                                <w:bdr w:val="none" w:sz="0" w:space="0" w:color="auto" w:frame="1"/>
                              </w:rPr>
                            </w:pPr>
                            <w:ins w:id="33" w:author="Unknown">
                              <w:r>
                                <w:rPr>
                                  <w:rStyle w:val="nfasis"/>
                                  <w:rFonts w:ascii="Segoe UI" w:hAnsi="Segoe UI" w:cs="Segoe UI"/>
                                  <w:color w:val="333333"/>
                                  <w:bdr w:val="none" w:sz="0" w:space="0" w:color="auto" w:frame="1"/>
                                </w:rPr>
                                <w:t>Texto en cursiva</w:t>
                              </w:r>
                            </w:ins>
                          </w:p>
                          <w:p w:rsidR="006C7125" w:rsidRDefault="006C7125" w:rsidP="008B524B">
                            <w:pPr>
                              <w:pStyle w:val="rich-diff-level-zero"/>
                              <w:spacing w:before="0" w:beforeAutospacing="0" w:after="240" w:afterAutospacing="0"/>
                              <w:ind w:left="225"/>
                              <w:rPr>
                                <w:ins w:id="34" w:author="Unknown"/>
                                <w:rFonts w:ascii="Segoe UI" w:hAnsi="Segoe UI" w:cs="Segoe UI"/>
                                <w:color w:val="333333"/>
                                <w:bdr w:val="none" w:sz="0" w:space="0" w:color="auto" w:frame="1"/>
                              </w:rPr>
                            </w:pPr>
                            <w:ins w:id="35" w:author="Unknown">
                              <w:r>
                                <w:rPr>
                                  <w:rStyle w:val="Textoennegrita"/>
                                  <w:rFonts w:ascii="Segoe UI" w:hAnsi="Segoe UI" w:cs="Segoe UI"/>
                                  <w:color w:val="333333"/>
                                  <w:bdr w:val="none" w:sz="0" w:space="0" w:color="auto" w:frame="1"/>
                                </w:rPr>
                                <w:t>Texto en negritas</w:t>
                              </w:r>
                            </w:ins>
                          </w:p>
                          <w:p w:rsidR="006C7125" w:rsidRDefault="006C7125" w:rsidP="008B524B">
                            <w:pPr>
                              <w:pStyle w:val="Ttulo3"/>
                              <w:spacing w:before="360" w:after="240"/>
                              <w:ind w:left="225"/>
                              <w:rPr>
                                <w:ins w:id="36" w:author="Unknown"/>
                                <w:rFonts w:ascii="Segoe UI" w:hAnsi="Segoe UI" w:cs="Segoe UI"/>
                                <w:color w:val="333333"/>
                                <w:sz w:val="30"/>
                                <w:szCs w:val="30"/>
                                <w:bdr w:val="none" w:sz="0" w:space="0" w:color="auto" w:frame="1"/>
                              </w:rPr>
                            </w:pPr>
                            <w:bookmarkStart w:id="37" w:name="_Toc469694609"/>
                            <w:ins w:id="38" w:author="Unknown">
                              <w:r>
                                <w:rPr>
                                  <w:rFonts w:ascii="Segoe UI" w:hAnsi="Segoe UI" w:cs="Segoe UI"/>
                                  <w:color w:val="333333"/>
                                  <w:sz w:val="30"/>
                                  <w:szCs w:val="30"/>
                                  <w:bdr w:val="none" w:sz="0" w:space="0" w:color="auto" w:frame="1"/>
                                </w:rPr>
                                <w:t xml:space="preserve">Texto </w:t>
                              </w:r>
                            </w:ins>
                            <w:r>
                              <w:rPr>
                                <w:rFonts w:ascii="Segoe UI" w:hAnsi="Segoe UI" w:cs="Segoe UI"/>
                                <w:color w:val="333333"/>
                                <w:sz w:val="30"/>
                                <w:szCs w:val="30"/>
                                <w:bdr w:val="none" w:sz="0" w:space="0" w:color="auto" w:frame="1"/>
                              </w:rPr>
                              <w:t xml:space="preserve">de </w:t>
                            </w:r>
                            <w:ins w:id="39" w:author="Unknown">
                              <w:r>
                                <w:rPr>
                                  <w:rFonts w:ascii="Segoe UI" w:hAnsi="Segoe UI" w:cs="Segoe UI"/>
                                  <w:color w:val="333333"/>
                                  <w:sz w:val="30"/>
                                  <w:szCs w:val="30"/>
                                  <w:bdr w:val="none" w:sz="0" w:space="0" w:color="auto" w:frame="1"/>
                                </w:rPr>
                                <w:t>nivel 3</w:t>
                              </w:r>
                              <w:bookmarkEnd w:id="37"/>
                            </w:ins>
                          </w:p>
                          <w:p w:rsidR="006C7125" w:rsidRDefault="006C7125" w:rsidP="008B524B">
                            <w:pPr>
                              <w:pStyle w:val="rich-diff-level-one"/>
                              <w:spacing w:before="0" w:beforeAutospacing="0" w:after="240" w:afterAutospacing="0"/>
                              <w:rPr>
                                <w:ins w:id="40" w:author="Unknown"/>
                                <w:rFonts w:ascii="Segoe UI" w:hAnsi="Segoe UI" w:cs="Segoe UI"/>
                                <w:color w:val="777777"/>
                                <w:bdr w:val="none" w:sz="0" w:space="0" w:color="auto" w:frame="1"/>
                              </w:rPr>
                            </w:pPr>
                            <w:ins w:id="41" w:author="Unknown">
                              <w:r>
                                <w:rPr>
                                  <w:rStyle w:val="Textoennegrita"/>
                                  <w:rFonts w:ascii="Segoe UI" w:hAnsi="Segoe UI" w:cs="Segoe UI"/>
                                  <w:color w:val="777777"/>
                                  <w:bdr w:val="none" w:sz="0" w:space="0" w:color="auto" w:frame="1"/>
                                </w:rPr>
                                <w:t>Título de bloque en negritas</w:t>
                              </w:r>
                            </w:ins>
                          </w:p>
                          <w:p w:rsidR="006C7125" w:rsidRDefault="006C7125" w:rsidP="008B524B">
                            <w:pPr>
                              <w:numPr>
                                <w:ilvl w:val="0"/>
                                <w:numId w:val="1"/>
                              </w:numPr>
                              <w:spacing w:before="100" w:beforeAutospacing="1" w:after="100" w:afterAutospacing="1" w:line="240" w:lineRule="auto"/>
                              <w:rPr>
                                <w:ins w:id="42" w:author="Unknown"/>
                                <w:rFonts w:ascii="Segoe UI" w:hAnsi="Segoe UI" w:cs="Segoe UI"/>
                                <w:color w:val="777777"/>
                                <w:bdr w:val="none" w:sz="0" w:space="0" w:color="auto" w:frame="1"/>
                              </w:rPr>
                            </w:pPr>
                            <w:ins w:id="43" w:author="Unknown">
                              <w:r>
                                <w:rPr>
                                  <w:rFonts w:ascii="Segoe UI" w:hAnsi="Segoe UI" w:cs="Segoe UI"/>
                                  <w:color w:val="777777"/>
                                  <w:bdr w:val="none" w:sz="0" w:space="0" w:color="auto" w:frame="1"/>
                                </w:rPr>
                                <w:t>Línea de bloque</w:t>
                              </w:r>
                              <w:r>
                                <w:rPr>
                                  <w:rStyle w:val="apple-converted-space"/>
                                  <w:rFonts w:ascii="Segoe UI" w:hAnsi="Segoe UI" w:cs="Segoe UI"/>
                                  <w:color w:val="777777"/>
                                  <w:bdr w:val="none" w:sz="0" w:space="0" w:color="auto" w:frame="1"/>
                                </w:rPr>
                                <w:t> </w:t>
                              </w:r>
                              <w:r>
                                <w:rPr>
                                  <w:rFonts w:ascii="Segoe UI" w:hAnsi="Segoe UI" w:cs="Segoe UI"/>
                                  <w:color w:val="777777"/>
                                  <w:bdr w:val="none" w:sz="0" w:space="0" w:color="auto" w:frame="1"/>
                                </w:rPr>
                                <w:fldChar w:fldCharType="begin"/>
                              </w:r>
                              <w:r>
                                <w:rPr>
                                  <w:rFonts w:ascii="Segoe UI" w:hAnsi="Segoe UI" w:cs="Segoe UI"/>
                                  <w:color w:val="777777"/>
                                  <w:bdr w:val="none" w:sz="0" w:space="0" w:color="auto" w:frame="1"/>
                                </w:rPr>
                                <w:instrText xml:space="preserve"> HYPERLINK "http://" </w:instrText>
                              </w:r>
                              <w:r>
                                <w:rPr>
                                  <w:rFonts w:ascii="Segoe UI" w:hAnsi="Segoe UI" w:cs="Segoe UI"/>
                                  <w:color w:val="777777"/>
                                  <w:bdr w:val="none" w:sz="0" w:space="0" w:color="auto" w:frame="1"/>
                                </w:rPr>
                                <w:fldChar w:fldCharType="separate"/>
                              </w:r>
                              <w:r>
                                <w:rPr>
                                  <w:rStyle w:val="Hipervnculo"/>
                                  <w:rFonts w:ascii="Segoe UI" w:hAnsi="Segoe UI" w:cs="Segoe UI"/>
                                  <w:color w:val="4078C0"/>
                                  <w:bdr w:val="none" w:sz="0" w:space="0" w:color="auto" w:frame="1"/>
                                </w:rPr>
                                <w:t>enlace y referencia</w:t>
                              </w:r>
                              <w:r>
                                <w:rPr>
                                  <w:rFonts w:ascii="Segoe UI" w:hAnsi="Segoe UI" w:cs="Segoe UI"/>
                                  <w:color w:val="777777"/>
                                  <w:bdr w:val="none" w:sz="0" w:space="0" w:color="auto" w:frame="1"/>
                                </w:rPr>
                                <w:fldChar w:fldCharType="end"/>
                              </w:r>
                            </w:ins>
                          </w:p>
                          <w:p w:rsidR="006C7125" w:rsidRDefault="006C7125" w:rsidP="008B524B">
                            <w:pPr>
                              <w:numPr>
                                <w:ilvl w:val="0"/>
                                <w:numId w:val="1"/>
                              </w:numPr>
                              <w:spacing w:before="60" w:after="100" w:afterAutospacing="1" w:line="240" w:lineRule="auto"/>
                              <w:rPr>
                                <w:ins w:id="44" w:author="Unknown"/>
                                <w:rFonts w:ascii="Segoe UI" w:hAnsi="Segoe UI" w:cs="Segoe UI"/>
                                <w:color w:val="777777"/>
                                <w:bdr w:val="none" w:sz="0" w:space="0" w:color="auto" w:frame="1"/>
                              </w:rPr>
                            </w:pPr>
                            <w:ins w:id="45" w:author="Unknown">
                              <w:r>
                                <w:rPr>
                                  <w:rFonts w:ascii="Segoe UI" w:hAnsi="Segoe UI" w:cs="Segoe UI"/>
                                  <w:color w:val="777777"/>
                                  <w:bdr w:val="none" w:sz="0" w:space="0" w:color="auto" w:frame="1"/>
                                </w:rPr>
                                <w:t>Línea de bloque</w:t>
                              </w:r>
                              <w:r>
                                <w:rPr>
                                  <w:rStyle w:val="apple-converted-space"/>
                                  <w:rFonts w:ascii="Segoe UI" w:hAnsi="Segoe UI" w:cs="Segoe UI"/>
                                  <w:color w:val="777777"/>
                                  <w:bdr w:val="none" w:sz="0" w:space="0" w:color="auto" w:frame="1"/>
                                </w:rPr>
                                <w:t> </w:t>
                              </w:r>
                              <w:r>
                                <w:rPr>
                                  <w:rFonts w:ascii="Segoe UI" w:hAnsi="Segoe UI" w:cs="Segoe UI"/>
                                  <w:color w:val="777777"/>
                                  <w:bdr w:val="none" w:sz="0" w:space="0" w:color="auto" w:frame="1"/>
                                </w:rPr>
                                <w:fldChar w:fldCharType="begin"/>
                              </w:r>
                              <w:r>
                                <w:rPr>
                                  <w:rFonts w:ascii="Segoe UI" w:hAnsi="Segoe UI" w:cs="Segoe UI"/>
                                  <w:color w:val="777777"/>
                                  <w:bdr w:val="none" w:sz="0" w:space="0" w:color="auto" w:frame="1"/>
                                </w:rPr>
                                <w:instrText xml:space="preserve"> HYPERLINK "https://" </w:instrText>
                              </w:r>
                              <w:r>
                                <w:rPr>
                                  <w:rFonts w:ascii="Segoe UI" w:hAnsi="Segoe UI" w:cs="Segoe UI"/>
                                  <w:color w:val="777777"/>
                                  <w:bdr w:val="none" w:sz="0" w:space="0" w:color="auto" w:frame="1"/>
                                </w:rPr>
                                <w:fldChar w:fldCharType="separate"/>
                              </w:r>
                              <w:r>
                                <w:rPr>
                                  <w:rStyle w:val="Hipervnculo"/>
                                  <w:rFonts w:ascii="Segoe UI" w:hAnsi="Segoe UI" w:cs="Segoe UI"/>
                                  <w:color w:val="4078C0"/>
                                  <w:bdr w:val="none" w:sz="0" w:space="0" w:color="auto" w:frame="1"/>
                                </w:rPr>
                                <w:t>enlace y referencia</w:t>
                              </w:r>
                              <w:r>
                                <w:rPr>
                                  <w:rFonts w:ascii="Segoe UI" w:hAnsi="Segoe UI" w:cs="Segoe UI"/>
                                  <w:color w:val="777777"/>
                                  <w:bdr w:val="none" w:sz="0" w:space="0" w:color="auto" w:frame="1"/>
                                </w:rPr>
                                <w:fldChar w:fldCharType="end"/>
                              </w:r>
                            </w:ins>
                          </w:p>
                          <w:p w:rsidR="006C7125" w:rsidRPr="008B524B" w:rsidRDefault="006C7125" w:rsidP="008B524B">
                            <w:pPr>
                              <w:pStyle w:val="rich-diff-level-zero"/>
                              <w:spacing w:before="0" w:beforeAutospacing="0" w:after="240" w:afterAutospacing="0"/>
                              <w:ind w:left="225"/>
                              <w:rPr>
                                <w:rFonts w:ascii="Segoe UI" w:hAnsi="Segoe UI" w:cs="Segoe UI"/>
                                <w:color w:val="333333"/>
                                <w:bdr w:val="none" w:sz="0" w:space="0" w:color="auto" w:frame="1"/>
                              </w:rPr>
                            </w:pPr>
                            <w:ins w:id="46" w:author="Unknown">
                              <w:r>
                                <w:rPr>
                                  <w:rFonts w:ascii="Segoe UI" w:hAnsi="Segoe UI" w:cs="Segoe UI"/>
                                  <w:color w:val="333333"/>
                                  <w:bdr w:val="none" w:sz="0" w:space="0" w:color="auto" w:frame="1"/>
                                </w:rPr>
                                <w:t>Texto de párrafo normal.</w:t>
                              </w:r>
                            </w:ins>
                          </w:p>
                        </w:txbxContent>
                      </wps:txbx>
                      <wps:bodyPr rot="0" vert="horz" wrap="square" lIns="91440" tIns="45720" rIns="91440" bIns="45720" anchor="t" anchorCtr="0">
                        <a:spAutoFit/>
                      </wps:bodyPr>
                    </wps:wsp>
                  </a:graphicData>
                </a:graphic>
              </wp:inline>
            </w:drawing>
          </mc:Choice>
          <mc:Fallback>
            <w:pict>
              <v:shape w14:anchorId="6222227B" id="_x0000_s1030" type="#_x0000_t202" style="width:441.9pt;height:29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">
                <v:textbox style="mso-fit-shape-to-text:t">
                  <w:txbxContent>
                    <w:p w:rsidR="006C7125" w:rsidRDefault="006C7125" w:rsidP="008B524B">
                      <w:pPr>
                        <w:pStyle w:val="Ttulo1"/>
                        <w:pBdr>
                          <w:bottom w:val="single" w:sz="6" w:space="4" w:color="EEEEEE"/>
                        </w:pBdr>
                        <w:spacing w:before="360" w:after="240"/>
                        <w:ind w:left="225"/>
                        <w:rPr>
                          <w:ins w:id="47" w:author="Unknown"/>
                          <w:rFonts w:ascii="Segoe UI" w:hAnsi="Segoe UI" w:cs="Segoe UI"/>
                          <w:color w:val="333333"/>
                          <w:bdr w:val="none" w:sz="0" w:space="0" w:color="auto" w:frame="1"/>
                        </w:rPr>
                      </w:pPr>
                      <w:bookmarkStart w:id="48" w:name="_Toc469694607"/>
                      <w:ins w:id="49" w:author="Unknown">
                        <w:r>
                          <w:rPr>
                            <w:rFonts w:ascii="Segoe UI" w:hAnsi="Segoe UI" w:cs="Segoe UI"/>
                            <w:color w:val="333333"/>
                            <w:bdr w:val="none" w:sz="0" w:space="0" w:color="auto" w:frame="1"/>
                          </w:rPr>
                          <w:t xml:space="preserve">Encabezado </w:t>
                        </w:r>
                      </w:ins>
                      <w:r>
                        <w:rPr>
                          <w:rFonts w:ascii="Segoe UI" w:hAnsi="Segoe UI" w:cs="Segoe UI"/>
                          <w:color w:val="333333"/>
                          <w:bdr w:val="none" w:sz="0" w:space="0" w:color="auto" w:frame="1"/>
                        </w:rPr>
                        <w:t xml:space="preserve">de </w:t>
                      </w:r>
                      <w:ins w:id="50" w:author="Unknown">
                        <w:r>
                          <w:rPr>
                            <w:rFonts w:ascii="Segoe UI" w:hAnsi="Segoe UI" w:cs="Segoe UI"/>
                            <w:color w:val="333333"/>
                            <w:bdr w:val="none" w:sz="0" w:space="0" w:color="auto" w:frame="1"/>
                          </w:rPr>
                          <w:t>primer nivel</w:t>
                        </w:r>
                        <w:bookmarkEnd w:id="48"/>
                      </w:ins>
                    </w:p>
                    <w:p w:rsidR="006C7125" w:rsidRDefault="006C7125" w:rsidP="008B524B">
                      <w:pPr>
                        <w:pStyle w:val="Ttulo2"/>
                        <w:pBdr>
                          <w:bottom w:val="single" w:sz="6" w:space="4" w:color="EEEEEE"/>
                        </w:pBdr>
                        <w:spacing w:before="360" w:after="240"/>
                        <w:ind w:left="225"/>
                        <w:rPr>
                          <w:ins w:id="51" w:author="Unknown"/>
                          <w:rFonts w:ascii="Segoe UI" w:hAnsi="Segoe UI" w:cs="Segoe UI"/>
                          <w:color w:val="333333"/>
                          <w:bdr w:val="none" w:sz="0" w:space="0" w:color="auto" w:frame="1"/>
                        </w:rPr>
                      </w:pPr>
                      <w:bookmarkStart w:id="52" w:name="_Toc469694608"/>
                      <w:ins w:id="53" w:author="Unknown">
                        <w:r>
                          <w:rPr>
                            <w:rStyle w:val="Textoennegrita"/>
                            <w:rFonts w:ascii="Segoe UI" w:hAnsi="Segoe UI" w:cs="Segoe UI"/>
                            <w:b w:val="0"/>
                            <w:bCs w:val="0"/>
                            <w:color w:val="333333"/>
                            <w:bdr w:val="none" w:sz="0" w:space="0" w:color="auto" w:frame="1"/>
                          </w:rPr>
                          <w:t xml:space="preserve">Encabezado </w:t>
                        </w:r>
                      </w:ins>
                      <w:r>
                        <w:rPr>
                          <w:rStyle w:val="Textoennegrita"/>
                          <w:rFonts w:ascii="Segoe UI" w:hAnsi="Segoe UI" w:cs="Segoe UI"/>
                          <w:b w:val="0"/>
                          <w:bCs w:val="0"/>
                          <w:color w:val="333333"/>
                          <w:bdr w:val="none" w:sz="0" w:space="0" w:color="auto" w:frame="1"/>
                        </w:rPr>
                        <w:t>de s</w:t>
                      </w:r>
                      <w:ins w:id="54" w:author="Unknown">
                        <w:r>
                          <w:rPr>
                            <w:rStyle w:val="Textoennegrita"/>
                            <w:rFonts w:ascii="Segoe UI" w:hAnsi="Segoe UI" w:cs="Segoe UI"/>
                            <w:b w:val="0"/>
                            <w:bCs w:val="0"/>
                            <w:color w:val="333333"/>
                            <w:bdr w:val="none" w:sz="0" w:space="0" w:color="auto" w:frame="1"/>
                          </w:rPr>
                          <w:t>egundo nivel en negritas</w:t>
                        </w:r>
                        <w:bookmarkEnd w:id="52"/>
                      </w:ins>
                    </w:p>
                    <w:p w:rsidR="006C7125" w:rsidRDefault="006C7125" w:rsidP="008B524B">
                      <w:pPr>
                        <w:pStyle w:val="rich-diff-level-zero"/>
                        <w:spacing w:before="0" w:beforeAutospacing="0" w:after="240" w:afterAutospacing="0"/>
                        <w:ind w:left="225"/>
                        <w:rPr>
                          <w:ins w:id="55" w:author="Unknown"/>
                          <w:rFonts w:ascii="Segoe UI" w:hAnsi="Segoe UI" w:cs="Segoe UI"/>
                          <w:color w:val="333333"/>
                          <w:bdr w:val="none" w:sz="0" w:space="0" w:color="auto" w:frame="1"/>
                        </w:rPr>
                      </w:pPr>
                      <w:ins w:id="56" w:author="Unknown">
                        <w:r>
                          <w:rPr>
                            <w:rStyle w:val="nfasis"/>
                            <w:rFonts w:ascii="Segoe UI" w:hAnsi="Segoe UI" w:cs="Segoe UI"/>
                            <w:color w:val="333333"/>
                            <w:bdr w:val="none" w:sz="0" w:space="0" w:color="auto" w:frame="1"/>
                          </w:rPr>
                          <w:t>Texto en cursiva</w:t>
                        </w:r>
                      </w:ins>
                    </w:p>
                    <w:p w:rsidR="006C7125" w:rsidRDefault="006C7125" w:rsidP="008B524B">
                      <w:pPr>
                        <w:pStyle w:val="rich-diff-level-zero"/>
                        <w:spacing w:before="0" w:beforeAutospacing="0" w:after="240" w:afterAutospacing="0"/>
                        <w:ind w:left="225"/>
                        <w:rPr>
                          <w:ins w:id="57" w:author="Unknown"/>
                          <w:rFonts w:ascii="Segoe UI" w:hAnsi="Segoe UI" w:cs="Segoe UI"/>
                          <w:color w:val="333333"/>
                          <w:bdr w:val="none" w:sz="0" w:space="0" w:color="auto" w:frame="1"/>
                        </w:rPr>
                      </w:pPr>
                      <w:ins w:id="58" w:author="Unknown">
                        <w:r>
                          <w:rPr>
                            <w:rStyle w:val="Textoennegrita"/>
                            <w:rFonts w:ascii="Segoe UI" w:hAnsi="Segoe UI" w:cs="Segoe UI"/>
                            <w:color w:val="333333"/>
                            <w:bdr w:val="none" w:sz="0" w:space="0" w:color="auto" w:frame="1"/>
                          </w:rPr>
                          <w:t>Texto en negritas</w:t>
                        </w:r>
                      </w:ins>
                    </w:p>
                    <w:p w:rsidR="006C7125" w:rsidRDefault="006C7125" w:rsidP="008B524B">
                      <w:pPr>
                        <w:pStyle w:val="Ttulo3"/>
                        <w:spacing w:before="360" w:after="240"/>
                        <w:ind w:left="225"/>
                        <w:rPr>
                          <w:ins w:id="59" w:author="Unknown"/>
                          <w:rFonts w:ascii="Segoe UI" w:hAnsi="Segoe UI" w:cs="Segoe UI"/>
                          <w:color w:val="333333"/>
                          <w:sz w:val="30"/>
                          <w:szCs w:val="30"/>
                          <w:bdr w:val="none" w:sz="0" w:space="0" w:color="auto" w:frame="1"/>
                        </w:rPr>
                      </w:pPr>
                      <w:bookmarkStart w:id="60" w:name="_Toc469694609"/>
                      <w:ins w:id="61" w:author="Unknown">
                        <w:r>
                          <w:rPr>
                            <w:rFonts w:ascii="Segoe UI" w:hAnsi="Segoe UI" w:cs="Segoe UI"/>
                            <w:color w:val="333333"/>
                            <w:sz w:val="30"/>
                            <w:szCs w:val="30"/>
                            <w:bdr w:val="none" w:sz="0" w:space="0" w:color="auto" w:frame="1"/>
                          </w:rPr>
                          <w:t xml:space="preserve">Texto </w:t>
                        </w:r>
                      </w:ins>
                      <w:r>
                        <w:rPr>
                          <w:rFonts w:ascii="Segoe UI" w:hAnsi="Segoe UI" w:cs="Segoe UI"/>
                          <w:color w:val="333333"/>
                          <w:sz w:val="30"/>
                          <w:szCs w:val="30"/>
                          <w:bdr w:val="none" w:sz="0" w:space="0" w:color="auto" w:frame="1"/>
                        </w:rPr>
                        <w:t xml:space="preserve">de </w:t>
                      </w:r>
                      <w:ins w:id="62" w:author="Unknown">
                        <w:r>
                          <w:rPr>
                            <w:rFonts w:ascii="Segoe UI" w:hAnsi="Segoe UI" w:cs="Segoe UI"/>
                            <w:color w:val="333333"/>
                            <w:sz w:val="30"/>
                            <w:szCs w:val="30"/>
                            <w:bdr w:val="none" w:sz="0" w:space="0" w:color="auto" w:frame="1"/>
                          </w:rPr>
                          <w:t>nivel 3</w:t>
                        </w:r>
                        <w:bookmarkEnd w:id="60"/>
                      </w:ins>
                    </w:p>
                    <w:p w:rsidR="006C7125" w:rsidRDefault="006C7125" w:rsidP="008B524B">
                      <w:pPr>
                        <w:pStyle w:val="rich-diff-level-one"/>
                        <w:spacing w:before="0" w:beforeAutospacing="0" w:after="240" w:afterAutospacing="0"/>
                        <w:rPr>
                          <w:ins w:id="63" w:author="Unknown"/>
                          <w:rFonts w:ascii="Segoe UI" w:hAnsi="Segoe UI" w:cs="Segoe UI"/>
                          <w:color w:val="777777"/>
                          <w:bdr w:val="none" w:sz="0" w:space="0" w:color="auto" w:frame="1"/>
                        </w:rPr>
                      </w:pPr>
                      <w:ins w:id="64" w:author="Unknown">
                        <w:r>
                          <w:rPr>
                            <w:rStyle w:val="Textoennegrita"/>
                            <w:rFonts w:ascii="Segoe UI" w:hAnsi="Segoe UI" w:cs="Segoe UI"/>
                            <w:color w:val="777777"/>
                            <w:bdr w:val="none" w:sz="0" w:space="0" w:color="auto" w:frame="1"/>
                          </w:rPr>
                          <w:t>Título de bloque en negritas</w:t>
                        </w:r>
                      </w:ins>
                    </w:p>
                    <w:p w:rsidR="006C7125" w:rsidRDefault="006C7125" w:rsidP="008B524B">
                      <w:pPr>
                        <w:numPr>
                          <w:ilvl w:val="0"/>
                          <w:numId w:val="1"/>
                        </w:numPr>
                        <w:spacing w:before="100" w:beforeAutospacing="1" w:after="100" w:afterAutospacing="1" w:line="240" w:lineRule="auto"/>
                        <w:rPr>
                          <w:ins w:id="65" w:author="Unknown"/>
                          <w:rFonts w:ascii="Segoe UI" w:hAnsi="Segoe UI" w:cs="Segoe UI"/>
                          <w:color w:val="777777"/>
                          <w:bdr w:val="none" w:sz="0" w:space="0" w:color="auto" w:frame="1"/>
                        </w:rPr>
                      </w:pPr>
                      <w:ins w:id="66" w:author="Unknown">
                        <w:r>
                          <w:rPr>
                            <w:rFonts w:ascii="Segoe UI" w:hAnsi="Segoe UI" w:cs="Segoe UI"/>
                            <w:color w:val="777777"/>
                            <w:bdr w:val="none" w:sz="0" w:space="0" w:color="auto" w:frame="1"/>
                          </w:rPr>
                          <w:t>Línea de bloque</w:t>
                        </w:r>
                        <w:r>
                          <w:rPr>
                            <w:rStyle w:val="apple-converted-space"/>
                            <w:rFonts w:ascii="Segoe UI" w:hAnsi="Segoe UI" w:cs="Segoe UI"/>
                            <w:color w:val="777777"/>
                            <w:bdr w:val="none" w:sz="0" w:space="0" w:color="auto" w:frame="1"/>
                          </w:rPr>
                          <w:t> </w:t>
                        </w:r>
                        <w:r>
                          <w:rPr>
                            <w:rFonts w:ascii="Segoe UI" w:hAnsi="Segoe UI" w:cs="Segoe UI"/>
                            <w:color w:val="777777"/>
                            <w:bdr w:val="none" w:sz="0" w:space="0" w:color="auto" w:frame="1"/>
                          </w:rPr>
                          <w:fldChar w:fldCharType="begin"/>
                        </w:r>
                        <w:r>
                          <w:rPr>
                            <w:rFonts w:ascii="Segoe UI" w:hAnsi="Segoe UI" w:cs="Segoe UI"/>
                            <w:color w:val="777777"/>
                            <w:bdr w:val="none" w:sz="0" w:space="0" w:color="auto" w:frame="1"/>
                          </w:rPr>
                          <w:instrText xml:space="preserve"> HYPERLINK "http://" </w:instrText>
                        </w:r>
                        <w:r>
                          <w:rPr>
                            <w:rFonts w:ascii="Segoe UI" w:hAnsi="Segoe UI" w:cs="Segoe UI"/>
                            <w:color w:val="777777"/>
                            <w:bdr w:val="none" w:sz="0" w:space="0" w:color="auto" w:frame="1"/>
                          </w:rPr>
                          <w:fldChar w:fldCharType="separate"/>
                        </w:r>
                        <w:r>
                          <w:rPr>
                            <w:rStyle w:val="Hipervnculo"/>
                            <w:rFonts w:ascii="Segoe UI" w:hAnsi="Segoe UI" w:cs="Segoe UI"/>
                            <w:color w:val="4078C0"/>
                            <w:bdr w:val="none" w:sz="0" w:space="0" w:color="auto" w:frame="1"/>
                          </w:rPr>
                          <w:t>enlace y referencia</w:t>
                        </w:r>
                        <w:r>
                          <w:rPr>
                            <w:rFonts w:ascii="Segoe UI" w:hAnsi="Segoe UI" w:cs="Segoe UI"/>
                            <w:color w:val="777777"/>
                            <w:bdr w:val="none" w:sz="0" w:space="0" w:color="auto" w:frame="1"/>
                          </w:rPr>
                          <w:fldChar w:fldCharType="end"/>
                        </w:r>
                      </w:ins>
                    </w:p>
                    <w:p w:rsidR="006C7125" w:rsidRDefault="006C7125" w:rsidP="008B524B">
                      <w:pPr>
                        <w:numPr>
                          <w:ilvl w:val="0"/>
                          <w:numId w:val="1"/>
                        </w:numPr>
                        <w:spacing w:before="60" w:after="100" w:afterAutospacing="1" w:line="240" w:lineRule="auto"/>
                        <w:rPr>
                          <w:ins w:id="67" w:author="Unknown"/>
                          <w:rFonts w:ascii="Segoe UI" w:hAnsi="Segoe UI" w:cs="Segoe UI"/>
                          <w:color w:val="777777"/>
                          <w:bdr w:val="none" w:sz="0" w:space="0" w:color="auto" w:frame="1"/>
                        </w:rPr>
                      </w:pPr>
                      <w:ins w:id="68" w:author="Unknown">
                        <w:r>
                          <w:rPr>
                            <w:rFonts w:ascii="Segoe UI" w:hAnsi="Segoe UI" w:cs="Segoe UI"/>
                            <w:color w:val="777777"/>
                            <w:bdr w:val="none" w:sz="0" w:space="0" w:color="auto" w:frame="1"/>
                          </w:rPr>
                          <w:t>Línea de bloque</w:t>
                        </w:r>
                        <w:r>
                          <w:rPr>
                            <w:rStyle w:val="apple-converted-space"/>
                            <w:rFonts w:ascii="Segoe UI" w:hAnsi="Segoe UI" w:cs="Segoe UI"/>
                            <w:color w:val="777777"/>
                            <w:bdr w:val="none" w:sz="0" w:space="0" w:color="auto" w:frame="1"/>
                          </w:rPr>
                          <w:t> </w:t>
                        </w:r>
                        <w:r>
                          <w:rPr>
                            <w:rFonts w:ascii="Segoe UI" w:hAnsi="Segoe UI" w:cs="Segoe UI"/>
                            <w:color w:val="777777"/>
                            <w:bdr w:val="none" w:sz="0" w:space="0" w:color="auto" w:frame="1"/>
                          </w:rPr>
                          <w:fldChar w:fldCharType="begin"/>
                        </w:r>
                        <w:r>
                          <w:rPr>
                            <w:rFonts w:ascii="Segoe UI" w:hAnsi="Segoe UI" w:cs="Segoe UI"/>
                            <w:color w:val="777777"/>
                            <w:bdr w:val="none" w:sz="0" w:space="0" w:color="auto" w:frame="1"/>
                          </w:rPr>
                          <w:instrText xml:space="preserve"> HYPERLINK "https://" </w:instrText>
                        </w:r>
                        <w:r>
                          <w:rPr>
                            <w:rFonts w:ascii="Segoe UI" w:hAnsi="Segoe UI" w:cs="Segoe UI"/>
                            <w:color w:val="777777"/>
                            <w:bdr w:val="none" w:sz="0" w:space="0" w:color="auto" w:frame="1"/>
                          </w:rPr>
                          <w:fldChar w:fldCharType="separate"/>
                        </w:r>
                        <w:r>
                          <w:rPr>
                            <w:rStyle w:val="Hipervnculo"/>
                            <w:rFonts w:ascii="Segoe UI" w:hAnsi="Segoe UI" w:cs="Segoe UI"/>
                            <w:color w:val="4078C0"/>
                            <w:bdr w:val="none" w:sz="0" w:space="0" w:color="auto" w:frame="1"/>
                          </w:rPr>
                          <w:t>enlace y referencia</w:t>
                        </w:r>
                        <w:r>
                          <w:rPr>
                            <w:rFonts w:ascii="Segoe UI" w:hAnsi="Segoe UI" w:cs="Segoe UI"/>
                            <w:color w:val="777777"/>
                            <w:bdr w:val="none" w:sz="0" w:space="0" w:color="auto" w:frame="1"/>
                          </w:rPr>
                          <w:fldChar w:fldCharType="end"/>
                        </w:r>
                      </w:ins>
                    </w:p>
                    <w:p w:rsidR="006C7125" w:rsidRPr="008B524B" w:rsidRDefault="006C7125" w:rsidP="008B524B">
                      <w:pPr>
                        <w:pStyle w:val="rich-diff-level-zero"/>
                        <w:spacing w:before="0" w:beforeAutospacing="0" w:after="240" w:afterAutospacing="0"/>
                        <w:ind w:left="225"/>
                        <w:rPr>
                          <w:rFonts w:ascii="Segoe UI" w:hAnsi="Segoe UI" w:cs="Segoe UI"/>
                          <w:color w:val="333333"/>
                          <w:bdr w:val="none" w:sz="0" w:space="0" w:color="auto" w:frame="1"/>
                        </w:rPr>
                      </w:pPr>
                      <w:ins w:id="69" w:author="Unknown">
                        <w:r>
                          <w:rPr>
                            <w:rFonts w:ascii="Segoe UI" w:hAnsi="Segoe UI" w:cs="Segoe UI"/>
                            <w:color w:val="333333"/>
                            <w:bdr w:val="none" w:sz="0" w:space="0" w:color="auto" w:frame="1"/>
                          </w:rPr>
                          <w:t>Texto de párrafo normal.</w:t>
                        </w:r>
                      </w:ins>
                    </w:p>
                  </w:txbxContent>
                </v:textbox>
                <w10:anchorlock/>
              </v:shape>
            </w:pict>
          </mc:Fallback>
        </mc:AlternateContent>
      </w:r>
    </w:p>
    <w:p w:rsidR="00220FE4" w:rsidRDefault="00220FE4" w:rsidP="00DA2032">
      <w:pPr>
        <w:pStyle w:val="Ttulo1"/>
      </w:pPr>
      <w:bookmarkStart w:id="70" w:name="_Toc469694610"/>
      <w:r>
        <w:t>Neo4j</w:t>
      </w:r>
      <w:bookmarkEnd w:id="70"/>
    </w:p>
    <w:p w:rsidR="00220FE4" w:rsidRDefault="00220FE4" w:rsidP="00DA2032">
      <w:pPr>
        <w:pStyle w:val="Ttulo2"/>
      </w:pPr>
      <w:bookmarkStart w:id="71" w:name="_Toc469694611"/>
      <w:r>
        <w:t>Acerca de Neo4j</w:t>
      </w:r>
      <w:bookmarkEnd w:id="71"/>
    </w:p>
    <w:p w:rsidR="00000FF0" w:rsidRDefault="00000FF0" w:rsidP="00220FE4">
      <w:pPr>
        <w:jc w:val="both"/>
      </w:pPr>
      <w:r w:rsidRPr="00000FF0">
        <w:t>Las bases de datos orientadas a grafos (BDOG) ayudan a encontrar relaciones entre los datos y extraer su verdadero valor. Una de las más conocidas es Neo4j, u</w:t>
      </w:r>
      <w:r w:rsidR="00402E8E">
        <w:t>n servicio implementado en Java cuya primera</w:t>
      </w:r>
      <w:r w:rsidRPr="00000FF0">
        <w:t xml:space="preserve"> versión fue lanzada en febrero de 2010 y </w:t>
      </w:r>
      <w:r w:rsidR="00402E8E">
        <w:t>actualmente</w:t>
      </w:r>
      <w:r w:rsidRPr="00000FF0">
        <w:t xml:space="preserve"> </w:t>
      </w:r>
      <w:r w:rsidR="00402E8E">
        <w:t xml:space="preserve">está </w:t>
      </w:r>
      <w:r w:rsidRPr="00000FF0">
        <w:t xml:space="preserve">bajo dos tipos de licencia: licencia comercial y Affero General Public License (AGPL). Su desarrolladora es </w:t>
      </w:r>
      <w:r w:rsidR="00402E8E">
        <w:t>una</w:t>
      </w:r>
      <w:r w:rsidRPr="00000FF0">
        <w:t xml:space="preserve"> comp</w:t>
      </w:r>
      <w:r w:rsidR="00402E8E">
        <w:t xml:space="preserve">añía </w:t>
      </w:r>
      <w:r w:rsidR="00402E8E" w:rsidRPr="00000FF0">
        <w:t>sueca con sede en San Francisco</w:t>
      </w:r>
      <w:r w:rsidR="00402E8E">
        <w:t xml:space="preserve"> llamada Neo Technology. </w:t>
      </w:r>
      <w:r w:rsidRPr="00000FF0">
        <w:t>Empresas como eBay, Walmart, Telenor, UBS, Cisco, Hewlett-Packard o Lufthansa han confiado en las cualidades de Neo4j para mejorar sus servicios.</w:t>
      </w:r>
    </w:p>
    <w:p w:rsidR="00000FF0" w:rsidRDefault="00000FF0" w:rsidP="00000FF0">
      <w:pPr>
        <w:jc w:val="both"/>
      </w:pPr>
      <w:r w:rsidRPr="00000FF0">
        <w:t>Neo4j usa grafos para representar datos y las relaciones entre ellos. Un grafo se define como cualquier representación gráfica formada por vértices (se ilustran mediante círculos) y aristas (se muestran mediante líneas de intersección). Dentro de estas representaciones gráficas, tenemos varios tipos de grafos</w:t>
      </w:r>
      <w:r>
        <w:t xml:space="preserve">; grafos no dirigidos: los nodos y las relaciones son intercambiables, grafos dirigidos: los nodos y la relaciones no son bidireccionales por defecto, grafos con peso: las relaciones entre nodos tienen algún tipo de valoración numérica, grafos con etiquetas: incorporan etiquetas que pueden definir los distintos vértices y también las relaciones entre ellos, grafos de propiedad: grafo con peso, con etiquetas y donde </w:t>
      </w:r>
      <w:r w:rsidR="00402E8E">
        <w:t>es posible</w:t>
      </w:r>
      <w:r>
        <w:t xml:space="preserve"> asignar propiedades tanto a nodos como relaciones.</w:t>
      </w:r>
    </w:p>
    <w:p w:rsidR="00FD3ED6" w:rsidRDefault="00FD3ED6" w:rsidP="00FD3ED6">
      <w:pPr>
        <w:jc w:val="both"/>
      </w:pPr>
      <w:r>
        <w:t>Lenguaje Cypher.</w:t>
      </w:r>
    </w:p>
    <w:p w:rsidR="00FD3ED6" w:rsidRDefault="00FD3ED6" w:rsidP="00FD3ED6">
      <w:pPr>
        <w:jc w:val="both"/>
      </w:pPr>
      <w:r>
        <w:lastRenderedPageBreak/>
        <w:t>Cypher es un lenguaje declarativo para trabajar con grafos. Permite crear la estructura de un grafo, nodos y relaciones así como realizar consultar filtrando con argumentos, ordenar, etc.</w:t>
      </w:r>
    </w:p>
    <w:p w:rsidR="00220FE4" w:rsidRDefault="00220FE4" w:rsidP="00DA2032">
      <w:pPr>
        <w:pStyle w:val="Ttulo2"/>
      </w:pPr>
      <w:bookmarkStart w:id="72" w:name="_Toc469694612"/>
      <w:r>
        <w:t>Instalación del Software</w:t>
      </w:r>
      <w:bookmarkEnd w:id="72"/>
    </w:p>
    <w:p w:rsidR="000049D1" w:rsidRDefault="000049D1" w:rsidP="000049D1">
      <w:r>
        <w:t>Use el navegador de Internet para ir hasta el sitio oficial del proyecto.</w:t>
      </w:r>
    </w:p>
    <w:p w:rsidR="000049D1" w:rsidRDefault="000049D1" w:rsidP="000049D1">
      <w:hyperlink r:id="rId31" w:history="1">
        <w:r w:rsidRPr="00286429">
          <w:rPr>
            <w:rStyle w:val="Hipervnculo"/>
          </w:rPr>
          <w:t>https://neo4j.com/</w:t>
        </w:r>
      </w:hyperlink>
    </w:p>
    <w:p w:rsidR="000049D1" w:rsidRPr="000049D1" w:rsidRDefault="000049D1" w:rsidP="000049D1">
      <w:r>
        <w:t>Pulse sobre el botón “Descargar ahora” para iniciar con el proceso de descarga.</w:t>
      </w:r>
    </w:p>
    <w:p w:rsidR="00DA2032" w:rsidRDefault="00125826" w:rsidP="00220FE4">
      <w:pPr>
        <w:jc w:val="both"/>
      </w:pPr>
      <w:r w:rsidRPr="00125826">
        <w:drawing>
          <wp:inline distT="0" distB="0" distL="0" distR="0" wp14:anchorId="71B08FA0" wp14:editId="3B3404FD">
            <wp:extent cx="5612130" cy="457454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574540"/>
                    </a:xfrm>
                    <a:prstGeom prst="rect">
                      <a:avLst/>
                    </a:prstGeom>
                  </pic:spPr>
                </pic:pic>
              </a:graphicData>
            </a:graphic>
          </wp:inline>
        </w:drawing>
      </w:r>
    </w:p>
    <w:p w:rsidR="000049D1" w:rsidRDefault="000049D1" w:rsidP="00220FE4">
      <w:pPr>
        <w:jc w:val="both"/>
      </w:pPr>
      <w:r>
        <w:t>A continuación es dirigido a una siguiente página que continua con el proceso de descarga. Esta vez deberá elegir entre la versión empresarial de prueba o la versión dirigida a la comunidad. Elija la versión de su preferencia.</w:t>
      </w:r>
    </w:p>
    <w:p w:rsidR="000049D1" w:rsidRDefault="00125826" w:rsidP="00220FE4">
      <w:pPr>
        <w:jc w:val="both"/>
      </w:pPr>
      <w:r w:rsidRPr="00125826">
        <w:lastRenderedPageBreak/>
        <w:drawing>
          <wp:inline distT="0" distB="0" distL="0" distR="0" wp14:anchorId="6F45FCDB" wp14:editId="3ADE33CB">
            <wp:extent cx="5612130" cy="457454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574540"/>
                    </a:xfrm>
                    <a:prstGeom prst="rect">
                      <a:avLst/>
                    </a:prstGeom>
                  </pic:spPr>
                </pic:pic>
              </a:graphicData>
            </a:graphic>
          </wp:inline>
        </w:drawing>
      </w:r>
    </w:p>
    <w:p w:rsidR="000049D1" w:rsidRDefault="006C7125" w:rsidP="00220FE4">
      <w:pPr>
        <w:jc w:val="both"/>
      </w:pPr>
      <w:r>
        <w:t>Ahora seleccione la versión de aplicativo dirigida al tipo de arquitectura de su sistema operativo por ejemplo: descargar ejecutable para Windows 64 bit.</w:t>
      </w:r>
    </w:p>
    <w:p w:rsidR="00125826" w:rsidRDefault="00125826" w:rsidP="00220FE4">
      <w:pPr>
        <w:jc w:val="both"/>
      </w:pPr>
      <w:r w:rsidRPr="00125826">
        <w:lastRenderedPageBreak/>
        <w:drawing>
          <wp:inline distT="0" distB="0" distL="0" distR="0" wp14:anchorId="2E29A669" wp14:editId="0EE1CC76">
            <wp:extent cx="5612130" cy="45745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574540"/>
                    </a:xfrm>
                    <a:prstGeom prst="rect">
                      <a:avLst/>
                    </a:prstGeom>
                  </pic:spPr>
                </pic:pic>
              </a:graphicData>
            </a:graphic>
          </wp:inline>
        </w:drawing>
      </w:r>
    </w:p>
    <w:p w:rsidR="006C7125" w:rsidRDefault="006C7125" w:rsidP="00220FE4">
      <w:pPr>
        <w:jc w:val="both"/>
      </w:pPr>
      <w:r>
        <w:t>Espere mientras el archivo ejecutable es descargado del sitio.</w:t>
      </w:r>
    </w:p>
    <w:p w:rsidR="006C7125" w:rsidRDefault="00125826" w:rsidP="00220FE4">
      <w:pPr>
        <w:jc w:val="both"/>
      </w:pPr>
      <w:r w:rsidRPr="00125826">
        <w:lastRenderedPageBreak/>
        <w:drawing>
          <wp:inline distT="0" distB="0" distL="0" distR="0" wp14:anchorId="2BC304AE" wp14:editId="73975B5A">
            <wp:extent cx="5612130" cy="457454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574540"/>
                    </a:xfrm>
                    <a:prstGeom prst="rect">
                      <a:avLst/>
                    </a:prstGeom>
                  </pic:spPr>
                </pic:pic>
              </a:graphicData>
            </a:graphic>
          </wp:inline>
        </w:drawing>
      </w:r>
    </w:p>
    <w:p w:rsidR="006C7125" w:rsidRDefault="006C7125" w:rsidP="00220FE4">
      <w:pPr>
        <w:jc w:val="both"/>
      </w:pPr>
      <w:r>
        <w:t>Una vez descargado por completo el archivo ejecutable de instalación proceda a localizar su ubicación. Puede apoyarse de su navegador para localizar el archivo.</w:t>
      </w:r>
    </w:p>
    <w:p w:rsidR="00125826" w:rsidRDefault="00125826" w:rsidP="00220FE4">
      <w:pPr>
        <w:jc w:val="both"/>
      </w:pPr>
      <w:r w:rsidRPr="00125826">
        <w:lastRenderedPageBreak/>
        <w:drawing>
          <wp:inline distT="0" distB="0" distL="0" distR="0" wp14:anchorId="03A118AA" wp14:editId="563BE828">
            <wp:extent cx="5612130" cy="457454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574540"/>
                    </a:xfrm>
                    <a:prstGeom prst="rect">
                      <a:avLst/>
                    </a:prstGeom>
                  </pic:spPr>
                </pic:pic>
              </a:graphicData>
            </a:graphic>
          </wp:inline>
        </w:drawing>
      </w:r>
    </w:p>
    <w:p w:rsidR="006C7125" w:rsidRDefault="006C7125" w:rsidP="00220FE4">
      <w:pPr>
        <w:jc w:val="both"/>
      </w:pPr>
      <w:r>
        <w:t>Una vez localizado el archivo de instalación, haga clic derecho sobre el archivo y seleccione la opción ejecutar como administrador y confirme al sistema operativo la solicitud de privilegios.</w:t>
      </w:r>
    </w:p>
    <w:p w:rsidR="00125826" w:rsidRDefault="00125826" w:rsidP="00220FE4">
      <w:pPr>
        <w:jc w:val="both"/>
      </w:pPr>
      <w:r w:rsidRPr="00125826">
        <w:lastRenderedPageBreak/>
        <w:drawing>
          <wp:inline distT="0" distB="0" distL="0" distR="0" wp14:anchorId="5F239146" wp14:editId="72890983">
            <wp:extent cx="5612130" cy="392430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924300"/>
                    </a:xfrm>
                    <a:prstGeom prst="rect">
                      <a:avLst/>
                    </a:prstGeom>
                  </pic:spPr>
                </pic:pic>
              </a:graphicData>
            </a:graphic>
          </wp:inline>
        </w:drawing>
      </w:r>
    </w:p>
    <w:p w:rsidR="00125826" w:rsidRDefault="006C7125" w:rsidP="00220FE4">
      <w:pPr>
        <w:jc w:val="both"/>
      </w:pPr>
      <w:r>
        <w:t>A continuación el archivo ejecutable de instalación lanza el siguiente diálogo informando la preparación del proceso de instalación.</w:t>
      </w:r>
      <w:r w:rsidR="00BC7923">
        <w:t xml:space="preserve"> Espere mientras esta acción finaliza.</w:t>
      </w:r>
    </w:p>
    <w:p w:rsidR="00125826" w:rsidRDefault="00125826" w:rsidP="00220FE4">
      <w:pPr>
        <w:jc w:val="both"/>
      </w:pPr>
      <w:r w:rsidRPr="00125826">
        <w:drawing>
          <wp:inline distT="0" distB="0" distL="0" distR="0" wp14:anchorId="0E3ED3B0" wp14:editId="1B4BCC66">
            <wp:extent cx="3353268" cy="1476581"/>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3268" cy="1476581"/>
                    </a:xfrm>
                    <a:prstGeom prst="rect">
                      <a:avLst/>
                    </a:prstGeom>
                  </pic:spPr>
                </pic:pic>
              </a:graphicData>
            </a:graphic>
          </wp:inline>
        </w:drawing>
      </w:r>
    </w:p>
    <w:p w:rsidR="00BC7923" w:rsidRDefault="00BC7923" w:rsidP="00220FE4">
      <w:pPr>
        <w:jc w:val="both"/>
      </w:pPr>
      <w:r>
        <w:t>A continuación se abre el primer diálogo del asistente de instalación. Personalice la ruta de instalación si es necesario. Pulse sobre el botón siguiente.</w:t>
      </w:r>
    </w:p>
    <w:p w:rsidR="00125826" w:rsidRDefault="00125826" w:rsidP="00220FE4">
      <w:pPr>
        <w:jc w:val="both"/>
      </w:pPr>
    </w:p>
    <w:p w:rsidR="00125826" w:rsidRDefault="00EB1D65" w:rsidP="00220FE4">
      <w:pPr>
        <w:jc w:val="both"/>
      </w:pPr>
      <w:r w:rsidRPr="00EB1D65">
        <w:lastRenderedPageBreak/>
        <w:drawing>
          <wp:inline distT="0" distB="0" distL="0" distR="0" wp14:anchorId="03D46DCE" wp14:editId="1C4B5D2F">
            <wp:extent cx="4782217" cy="402011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2217" cy="4020111"/>
                    </a:xfrm>
                    <a:prstGeom prst="rect">
                      <a:avLst/>
                    </a:prstGeom>
                  </pic:spPr>
                </pic:pic>
              </a:graphicData>
            </a:graphic>
          </wp:inline>
        </w:drawing>
      </w:r>
    </w:p>
    <w:p w:rsidR="00BC7923" w:rsidRDefault="00BC7923" w:rsidP="00220FE4">
      <w:pPr>
        <w:jc w:val="both"/>
      </w:pPr>
      <w:r>
        <w:t>El asistente de instalación le da la bienvenida. Pulse sobre el botón siguiente para continuar con el proceso.</w:t>
      </w:r>
    </w:p>
    <w:p w:rsidR="00125826" w:rsidRDefault="00EB1D65" w:rsidP="00220FE4">
      <w:pPr>
        <w:jc w:val="both"/>
      </w:pPr>
      <w:r w:rsidRPr="00EB1D65">
        <w:lastRenderedPageBreak/>
        <w:drawing>
          <wp:inline distT="0" distB="0" distL="0" distR="0" wp14:anchorId="12F54218" wp14:editId="1010E121">
            <wp:extent cx="4782217" cy="4020111"/>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2217" cy="4020111"/>
                    </a:xfrm>
                    <a:prstGeom prst="rect">
                      <a:avLst/>
                    </a:prstGeom>
                  </pic:spPr>
                </pic:pic>
              </a:graphicData>
            </a:graphic>
          </wp:inline>
        </w:drawing>
      </w:r>
    </w:p>
    <w:p w:rsidR="00BC7923" w:rsidRDefault="00BC7923" w:rsidP="00220FE4">
      <w:pPr>
        <w:jc w:val="both"/>
      </w:pPr>
      <w:r>
        <w:t>Lea cuidadosamente la liberación de acuerdos de la licencia. Para continuar acepte los términos y pulse sobre el botón siguiente.</w:t>
      </w:r>
    </w:p>
    <w:p w:rsidR="00EB1D65" w:rsidRDefault="00EB1D65" w:rsidP="00220FE4">
      <w:pPr>
        <w:jc w:val="both"/>
      </w:pPr>
      <w:r w:rsidRPr="00EB1D65">
        <w:lastRenderedPageBreak/>
        <w:drawing>
          <wp:inline distT="0" distB="0" distL="0" distR="0" wp14:anchorId="022150B2" wp14:editId="476A2923">
            <wp:extent cx="4782217" cy="402011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2217" cy="4020111"/>
                    </a:xfrm>
                    <a:prstGeom prst="rect">
                      <a:avLst/>
                    </a:prstGeom>
                  </pic:spPr>
                </pic:pic>
              </a:graphicData>
            </a:graphic>
          </wp:inline>
        </w:drawing>
      </w:r>
    </w:p>
    <w:p w:rsidR="00BC7923" w:rsidRDefault="00BC7923" w:rsidP="00220FE4">
      <w:pPr>
        <w:jc w:val="both"/>
      </w:pPr>
      <w:r>
        <w:t>Personalice el nombre de instalación de la aplicación de ser necesario y decida si necesita la creación de accesos directos. Pulse sobre el botón siguiente para continuar el proceso.</w:t>
      </w:r>
    </w:p>
    <w:p w:rsidR="00EB1D65" w:rsidRDefault="00EB1D65" w:rsidP="00220FE4">
      <w:pPr>
        <w:jc w:val="both"/>
      </w:pPr>
      <w:r w:rsidRPr="00EB1D65">
        <w:lastRenderedPageBreak/>
        <w:drawing>
          <wp:inline distT="0" distB="0" distL="0" distR="0" wp14:anchorId="76213E27" wp14:editId="4AF1681A">
            <wp:extent cx="4782217" cy="4020111"/>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2217" cy="4020111"/>
                    </a:xfrm>
                    <a:prstGeom prst="rect">
                      <a:avLst/>
                    </a:prstGeom>
                  </pic:spPr>
                </pic:pic>
              </a:graphicData>
            </a:graphic>
          </wp:inline>
        </w:drawing>
      </w:r>
    </w:p>
    <w:p w:rsidR="00BC7923" w:rsidRDefault="00BC7923" w:rsidP="00220FE4">
      <w:pPr>
        <w:jc w:val="both"/>
      </w:pPr>
      <w:r>
        <w:t>Espere mientras el proceso de instalación se lleva a cabo.</w:t>
      </w:r>
    </w:p>
    <w:p w:rsidR="00EB1D65" w:rsidRDefault="00EB1D65" w:rsidP="00220FE4">
      <w:pPr>
        <w:jc w:val="both"/>
      </w:pPr>
      <w:r w:rsidRPr="00EB1D65">
        <w:lastRenderedPageBreak/>
        <w:drawing>
          <wp:inline distT="0" distB="0" distL="0" distR="0" wp14:anchorId="555ECFBB" wp14:editId="0235BE09">
            <wp:extent cx="4782217" cy="4020111"/>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2217" cy="4020111"/>
                    </a:xfrm>
                    <a:prstGeom prst="rect">
                      <a:avLst/>
                    </a:prstGeom>
                  </pic:spPr>
                </pic:pic>
              </a:graphicData>
            </a:graphic>
          </wp:inline>
        </w:drawing>
      </w:r>
    </w:p>
    <w:p w:rsidR="00BC7923" w:rsidRDefault="00BC7923" w:rsidP="00220FE4">
      <w:pPr>
        <w:jc w:val="both"/>
      </w:pPr>
      <w:r>
        <w:t>El proceso de instalación finaliza y muestra el estado final. Pulse sobre el botón finalizar. Si la casilla está habilitada la aplicación será lanzada a continuación.</w:t>
      </w:r>
    </w:p>
    <w:p w:rsidR="00125826" w:rsidRDefault="00EB1D65" w:rsidP="00220FE4">
      <w:pPr>
        <w:jc w:val="both"/>
      </w:pPr>
      <w:r w:rsidRPr="00EB1D65">
        <w:lastRenderedPageBreak/>
        <w:drawing>
          <wp:inline distT="0" distB="0" distL="0" distR="0" wp14:anchorId="4219B6B2" wp14:editId="02C270F8">
            <wp:extent cx="4782217" cy="4020111"/>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2217" cy="4020111"/>
                    </a:xfrm>
                    <a:prstGeom prst="rect">
                      <a:avLst/>
                    </a:prstGeom>
                  </pic:spPr>
                </pic:pic>
              </a:graphicData>
            </a:graphic>
          </wp:inline>
        </w:drawing>
      </w:r>
    </w:p>
    <w:p w:rsidR="00BC7923" w:rsidRDefault="00BC7923" w:rsidP="00220FE4">
      <w:pPr>
        <w:jc w:val="both"/>
      </w:pPr>
      <w:r>
        <w:t>A continuación el cuadro de dialogo para la gestión del servidor. Configure la ruta destino para la base de datos de ser necesario. Pulse sobre el botón iniciar para establecer la ruta destino.</w:t>
      </w:r>
    </w:p>
    <w:p w:rsidR="00EB1D65" w:rsidRDefault="00EB1D65" w:rsidP="00220FE4">
      <w:pPr>
        <w:jc w:val="both"/>
      </w:pPr>
      <w:r w:rsidRPr="00EB1D65">
        <w:drawing>
          <wp:inline distT="0" distB="0" distL="0" distR="0" wp14:anchorId="68C620C6" wp14:editId="47415C39">
            <wp:extent cx="3781953" cy="2476846"/>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1953" cy="2476846"/>
                    </a:xfrm>
                    <a:prstGeom prst="rect">
                      <a:avLst/>
                    </a:prstGeom>
                  </pic:spPr>
                </pic:pic>
              </a:graphicData>
            </a:graphic>
          </wp:inline>
        </w:drawing>
      </w:r>
    </w:p>
    <w:p w:rsidR="00220FE4" w:rsidRDefault="00220FE4" w:rsidP="00DA2032">
      <w:pPr>
        <w:pStyle w:val="Ttulo2"/>
      </w:pPr>
      <w:bookmarkStart w:id="73" w:name="_Toc469694613"/>
      <w:r>
        <w:t>Desinstalación del Software</w:t>
      </w:r>
      <w:bookmarkEnd w:id="73"/>
    </w:p>
    <w:p w:rsidR="00E27DE4" w:rsidRPr="00E27DE4" w:rsidRDefault="00E27DE4" w:rsidP="00E27DE4">
      <w:r>
        <w:t xml:space="preserve">Para desinstalar la aplicación </w:t>
      </w:r>
      <w:r w:rsidR="0058704C">
        <w:t>diríjase a “Panel de control” del sistema operativo. Observe la siguiente pantalla para guiar sus acciones.</w:t>
      </w:r>
    </w:p>
    <w:p w:rsidR="00DA2032" w:rsidRDefault="00BC0BC5" w:rsidP="00220FE4">
      <w:pPr>
        <w:jc w:val="both"/>
      </w:pPr>
      <w:r w:rsidRPr="00BC0BC5">
        <w:lastRenderedPageBreak/>
        <w:drawing>
          <wp:inline distT="0" distB="0" distL="0" distR="0" wp14:anchorId="2FAA229E" wp14:editId="34EA4822">
            <wp:extent cx="5612130" cy="3924300"/>
            <wp:effectExtent l="0" t="0" r="762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924300"/>
                    </a:xfrm>
                    <a:prstGeom prst="rect">
                      <a:avLst/>
                    </a:prstGeom>
                  </pic:spPr>
                </pic:pic>
              </a:graphicData>
            </a:graphic>
          </wp:inline>
        </w:drawing>
      </w:r>
    </w:p>
    <w:p w:rsidR="0058704C" w:rsidRDefault="0058704C" w:rsidP="00220FE4">
      <w:pPr>
        <w:jc w:val="both"/>
      </w:pPr>
      <w:r>
        <w:t>Haga clic sobre la opción “Programas/Desinstalar un programa” para continuar con el proceso de remoción del aplicativo.</w:t>
      </w:r>
    </w:p>
    <w:p w:rsidR="00BC0BC5" w:rsidRDefault="00BC0BC5" w:rsidP="00220FE4">
      <w:pPr>
        <w:jc w:val="both"/>
      </w:pPr>
      <w:r w:rsidRPr="00BC0BC5">
        <w:lastRenderedPageBreak/>
        <w:drawing>
          <wp:inline distT="0" distB="0" distL="0" distR="0" wp14:anchorId="092CE532" wp14:editId="0933AA10">
            <wp:extent cx="5612130" cy="3924300"/>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924300"/>
                    </a:xfrm>
                    <a:prstGeom prst="rect">
                      <a:avLst/>
                    </a:prstGeom>
                  </pic:spPr>
                </pic:pic>
              </a:graphicData>
            </a:graphic>
          </wp:inline>
        </w:drawing>
      </w:r>
    </w:p>
    <w:p w:rsidR="0058704C" w:rsidRDefault="0058704C" w:rsidP="00220FE4">
      <w:pPr>
        <w:jc w:val="both"/>
      </w:pPr>
      <w:r>
        <w:t>Localice en la lista desplegada de aplicaciones instaladas al servidor Neo4J y haga clic derecho sobre el elemento correspondiente para solicitar la desinstalación del Software.</w:t>
      </w:r>
    </w:p>
    <w:p w:rsidR="00BC0BC5" w:rsidRDefault="00BC0BC5" w:rsidP="00220FE4">
      <w:pPr>
        <w:jc w:val="both"/>
      </w:pPr>
      <w:r w:rsidRPr="00BC0BC5">
        <w:lastRenderedPageBreak/>
        <w:drawing>
          <wp:inline distT="0" distB="0" distL="0" distR="0" wp14:anchorId="32A54C54" wp14:editId="4763860F">
            <wp:extent cx="5612130" cy="392430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924300"/>
                    </a:xfrm>
                    <a:prstGeom prst="rect">
                      <a:avLst/>
                    </a:prstGeom>
                  </pic:spPr>
                </pic:pic>
              </a:graphicData>
            </a:graphic>
          </wp:inline>
        </w:drawing>
      </w:r>
    </w:p>
    <w:p w:rsidR="0058704C" w:rsidRDefault="0058704C" w:rsidP="00220FE4">
      <w:pPr>
        <w:jc w:val="both"/>
      </w:pPr>
      <w:r>
        <w:t>A continuación se lanza el asistente de desinstalación del Software de Neo4j. Haga clic sobre el botón siguiente para continuar.</w:t>
      </w:r>
    </w:p>
    <w:p w:rsidR="00BC0BC5" w:rsidRDefault="00BC0BC5" w:rsidP="00220FE4">
      <w:pPr>
        <w:jc w:val="both"/>
      </w:pPr>
      <w:r w:rsidRPr="00BC0BC5">
        <w:lastRenderedPageBreak/>
        <w:drawing>
          <wp:inline distT="0" distB="0" distL="0" distR="0" wp14:anchorId="53862C07" wp14:editId="75ECDD99">
            <wp:extent cx="4782217" cy="4020111"/>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2217" cy="4020111"/>
                    </a:xfrm>
                    <a:prstGeom prst="rect">
                      <a:avLst/>
                    </a:prstGeom>
                  </pic:spPr>
                </pic:pic>
              </a:graphicData>
            </a:graphic>
          </wp:inline>
        </w:drawing>
      </w:r>
    </w:p>
    <w:p w:rsidR="0058704C" w:rsidRDefault="0058704C" w:rsidP="00220FE4">
      <w:pPr>
        <w:jc w:val="both"/>
      </w:pPr>
      <w:r>
        <w:t>Decida si solo quiere remover el aplicativo y conservar sus archivos de base de datos. Pulse sobre el botón siguiente para continuar el proceso.</w:t>
      </w:r>
    </w:p>
    <w:p w:rsidR="00BC0BC5" w:rsidRDefault="00BC0BC5" w:rsidP="00220FE4">
      <w:pPr>
        <w:jc w:val="both"/>
      </w:pPr>
      <w:r w:rsidRPr="00BC0BC5">
        <w:lastRenderedPageBreak/>
        <w:drawing>
          <wp:inline distT="0" distB="0" distL="0" distR="0" wp14:anchorId="75F6374E" wp14:editId="0734AC34">
            <wp:extent cx="4782217" cy="4020111"/>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2217" cy="4020111"/>
                    </a:xfrm>
                    <a:prstGeom prst="rect">
                      <a:avLst/>
                    </a:prstGeom>
                  </pic:spPr>
                </pic:pic>
              </a:graphicData>
            </a:graphic>
          </wp:inline>
        </w:drawing>
      </w:r>
    </w:p>
    <w:p w:rsidR="0058704C" w:rsidRDefault="0058704C" w:rsidP="00220FE4">
      <w:pPr>
        <w:jc w:val="both"/>
      </w:pPr>
      <w:r>
        <w:t>A continuación se informa el estado final del proceso. Pulse sobre el botón finalizar para terminar.</w:t>
      </w:r>
    </w:p>
    <w:p w:rsidR="00BC0BC5" w:rsidRDefault="00BC0BC5" w:rsidP="00220FE4">
      <w:pPr>
        <w:jc w:val="both"/>
      </w:pPr>
      <w:r w:rsidRPr="00BC0BC5">
        <w:lastRenderedPageBreak/>
        <w:drawing>
          <wp:inline distT="0" distB="0" distL="0" distR="0" wp14:anchorId="0110E3E0" wp14:editId="0301B67A">
            <wp:extent cx="4782217" cy="402011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2217" cy="4020111"/>
                    </a:xfrm>
                    <a:prstGeom prst="rect">
                      <a:avLst/>
                    </a:prstGeom>
                  </pic:spPr>
                </pic:pic>
              </a:graphicData>
            </a:graphic>
          </wp:inline>
        </w:drawing>
      </w:r>
    </w:p>
    <w:p w:rsidR="00BC0BC5" w:rsidRDefault="0058704C" w:rsidP="00220FE4">
      <w:pPr>
        <w:jc w:val="both"/>
      </w:pPr>
      <w:r>
        <w:t>El aplicativo ha sido removido del sistema operativo.</w:t>
      </w:r>
    </w:p>
    <w:p w:rsidR="00220FE4" w:rsidRDefault="00220FE4" w:rsidP="00DA2032">
      <w:pPr>
        <w:pStyle w:val="Ttulo2"/>
      </w:pPr>
      <w:bookmarkStart w:id="74" w:name="_Toc469694614"/>
      <w:r>
        <w:t>Primeros pasos</w:t>
      </w:r>
      <w:bookmarkEnd w:id="74"/>
    </w:p>
    <w:p w:rsidR="0058704C" w:rsidRPr="0058704C" w:rsidRDefault="0058704C" w:rsidP="0058704C">
      <w:r>
        <w:t>Para comenzar configure el destino de la base de datos. Este será el espacio de trabajo. Haga clic en iniciar para continuar.</w:t>
      </w:r>
    </w:p>
    <w:p w:rsidR="00DA2032" w:rsidRDefault="00EB1D65" w:rsidP="00220FE4">
      <w:pPr>
        <w:jc w:val="both"/>
      </w:pPr>
      <w:r w:rsidRPr="00EB1D65">
        <w:drawing>
          <wp:inline distT="0" distB="0" distL="0" distR="0" wp14:anchorId="494C8E39" wp14:editId="3F6BA8F0">
            <wp:extent cx="3781953" cy="2476846"/>
            <wp:effectExtent l="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1953" cy="2476846"/>
                    </a:xfrm>
                    <a:prstGeom prst="rect">
                      <a:avLst/>
                    </a:prstGeom>
                  </pic:spPr>
                </pic:pic>
              </a:graphicData>
            </a:graphic>
          </wp:inline>
        </w:drawing>
      </w:r>
    </w:p>
    <w:p w:rsidR="0058704C" w:rsidRDefault="0058704C" w:rsidP="00220FE4">
      <w:pPr>
        <w:jc w:val="both"/>
      </w:pPr>
      <w:r>
        <w:t xml:space="preserve">Espere mientras el servidor cambia su estado a estado activado y lance los servicios </w:t>
      </w:r>
      <w:r w:rsidR="00030AAF">
        <w:t>básicos de operación.</w:t>
      </w:r>
    </w:p>
    <w:p w:rsidR="00EB1D65" w:rsidRDefault="00EB1D65" w:rsidP="00220FE4">
      <w:pPr>
        <w:jc w:val="both"/>
      </w:pPr>
      <w:r w:rsidRPr="00EB1D65">
        <w:lastRenderedPageBreak/>
        <w:drawing>
          <wp:inline distT="0" distB="0" distL="0" distR="0" wp14:anchorId="3BB702B8" wp14:editId="4138E413">
            <wp:extent cx="3781953" cy="2476846"/>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953" cy="2476846"/>
                    </a:xfrm>
                    <a:prstGeom prst="rect">
                      <a:avLst/>
                    </a:prstGeom>
                  </pic:spPr>
                </pic:pic>
              </a:graphicData>
            </a:graphic>
          </wp:inline>
        </w:drawing>
      </w:r>
    </w:p>
    <w:p w:rsidR="00030AAF" w:rsidRDefault="00030AAF" w:rsidP="00220FE4">
      <w:pPr>
        <w:jc w:val="both"/>
      </w:pPr>
      <w:r>
        <w:t>El estado cambia de color amarillo a verde indicando que el servicio de gestión se ha lanzado correctamente. Haga clic sobre la ruta mostrada para ir al formulario de operación.</w:t>
      </w:r>
    </w:p>
    <w:p w:rsidR="00EB1D65" w:rsidRDefault="00EB1D65" w:rsidP="00220FE4">
      <w:pPr>
        <w:jc w:val="both"/>
      </w:pPr>
      <w:r w:rsidRPr="00EB1D65">
        <w:drawing>
          <wp:inline distT="0" distB="0" distL="0" distR="0" wp14:anchorId="1C00928D" wp14:editId="411660F9">
            <wp:extent cx="3781953" cy="2476846"/>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953" cy="2476846"/>
                    </a:xfrm>
                    <a:prstGeom prst="rect">
                      <a:avLst/>
                    </a:prstGeom>
                  </pic:spPr>
                </pic:pic>
              </a:graphicData>
            </a:graphic>
          </wp:inline>
        </w:drawing>
      </w:r>
    </w:p>
    <w:p w:rsidR="00EB1D65" w:rsidRDefault="00030AAF" w:rsidP="00220FE4">
      <w:pPr>
        <w:jc w:val="both"/>
      </w:pPr>
      <w:r>
        <w:t>A continuación se lanza la pantalla de operación a través del navegador web predeterminado. Ingrese la contraseña por defecto y haga clic en conectar.</w:t>
      </w:r>
    </w:p>
    <w:p w:rsidR="00EB1D65" w:rsidRDefault="00EB1D65" w:rsidP="00220FE4">
      <w:pPr>
        <w:jc w:val="both"/>
      </w:pPr>
      <w:r w:rsidRPr="00EB1D65">
        <w:lastRenderedPageBreak/>
        <w:drawing>
          <wp:inline distT="0" distB="0" distL="0" distR="0" wp14:anchorId="5E6B93B7" wp14:editId="6114E61C">
            <wp:extent cx="5612130" cy="457454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4574540"/>
                    </a:xfrm>
                    <a:prstGeom prst="rect">
                      <a:avLst/>
                    </a:prstGeom>
                  </pic:spPr>
                </pic:pic>
              </a:graphicData>
            </a:graphic>
          </wp:inline>
        </w:drawing>
      </w:r>
    </w:p>
    <w:p w:rsidR="00EB1D65" w:rsidRDefault="00030AAF" w:rsidP="00220FE4">
      <w:pPr>
        <w:jc w:val="both"/>
      </w:pPr>
      <w:r>
        <w:t>La aplicación web solicita la definición de una nueva contraseña para actualizar las credenciales de acceso. Escriba su nueva contraseña de usuario neo4j y memorícela. Haga clic en establecer contraseña para continuar.</w:t>
      </w:r>
    </w:p>
    <w:p w:rsidR="00EB1D65" w:rsidRDefault="00EB1D65" w:rsidP="00220FE4">
      <w:pPr>
        <w:jc w:val="both"/>
      </w:pPr>
      <w:r w:rsidRPr="00EB1D65">
        <w:lastRenderedPageBreak/>
        <w:drawing>
          <wp:inline distT="0" distB="0" distL="0" distR="0" wp14:anchorId="3F81ADB8" wp14:editId="3EFDD5F4">
            <wp:extent cx="5612130" cy="457454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574540"/>
                    </a:xfrm>
                    <a:prstGeom prst="rect">
                      <a:avLst/>
                    </a:prstGeom>
                  </pic:spPr>
                </pic:pic>
              </a:graphicData>
            </a:graphic>
          </wp:inline>
        </w:drawing>
      </w:r>
    </w:p>
    <w:p w:rsidR="00030AAF" w:rsidRDefault="00030AAF" w:rsidP="00220FE4">
      <w:pPr>
        <w:jc w:val="both"/>
      </w:pPr>
      <w:r>
        <w:t>Ahora ha ingresado a gestión de base de datos de la aplicación. El estado actual informa que la nueva contraseña de ha establecido y se ha reemplazado la contraseña por defecto.</w:t>
      </w:r>
    </w:p>
    <w:p w:rsidR="00EB1D65" w:rsidRDefault="00EB1D65" w:rsidP="00220FE4">
      <w:pPr>
        <w:jc w:val="both"/>
      </w:pPr>
      <w:r w:rsidRPr="00EB1D65">
        <w:lastRenderedPageBreak/>
        <w:drawing>
          <wp:inline distT="0" distB="0" distL="0" distR="0" wp14:anchorId="7D9E8D30" wp14:editId="17B6CD74">
            <wp:extent cx="5612130" cy="4574540"/>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574540"/>
                    </a:xfrm>
                    <a:prstGeom prst="rect">
                      <a:avLst/>
                    </a:prstGeom>
                  </pic:spPr>
                </pic:pic>
              </a:graphicData>
            </a:graphic>
          </wp:inline>
        </w:drawing>
      </w:r>
    </w:p>
    <w:p w:rsidR="00030AAF" w:rsidRDefault="00030AAF" w:rsidP="00220FE4">
      <w:pPr>
        <w:jc w:val="both"/>
      </w:pPr>
      <w:r>
        <w:t>Veamos un primer ejercicio para familiarizarnos con la aplicación. Use la barra de desplazamiento para encontrar la opción “Escribir código” y haga clic sobre el botón correspondiente.</w:t>
      </w:r>
    </w:p>
    <w:p w:rsidR="00000FF0" w:rsidRDefault="00967314" w:rsidP="00220FE4">
      <w:pPr>
        <w:jc w:val="both"/>
      </w:pPr>
      <w:r w:rsidRPr="00967314">
        <w:lastRenderedPageBreak/>
        <w:drawing>
          <wp:inline distT="0" distB="0" distL="0" distR="0" wp14:anchorId="107CE954" wp14:editId="6572472B">
            <wp:extent cx="5612130" cy="4574540"/>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574540"/>
                    </a:xfrm>
                    <a:prstGeom prst="rect">
                      <a:avLst/>
                    </a:prstGeom>
                  </pic:spPr>
                </pic:pic>
              </a:graphicData>
            </a:graphic>
          </wp:inline>
        </w:drawing>
      </w:r>
    </w:p>
    <w:p w:rsidR="00CB005A" w:rsidRDefault="00CB005A" w:rsidP="00220FE4">
      <w:pPr>
        <w:jc w:val="both"/>
      </w:pPr>
      <w:r>
        <w:t>Las opciones se han actualizado. Seleccione la opción “Crear un grafo” y haga clic sobre el botón correspondiente.</w:t>
      </w:r>
    </w:p>
    <w:p w:rsidR="00FD3ED6" w:rsidRDefault="00967314" w:rsidP="00220FE4">
      <w:pPr>
        <w:jc w:val="both"/>
      </w:pPr>
      <w:r w:rsidRPr="00967314">
        <w:lastRenderedPageBreak/>
        <w:drawing>
          <wp:inline distT="0" distB="0" distL="0" distR="0" wp14:anchorId="333110E2" wp14:editId="00360EAA">
            <wp:extent cx="5612130" cy="457454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4574540"/>
                    </a:xfrm>
                    <a:prstGeom prst="rect">
                      <a:avLst/>
                    </a:prstGeom>
                  </pic:spPr>
                </pic:pic>
              </a:graphicData>
            </a:graphic>
          </wp:inline>
        </w:drawing>
      </w:r>
    </w:p>
    <w:p w:rsidR="00CB005A" w:rsidRDefault="00CB005A" w:rsidP="00220FE4">
      <w:pPr>
        <w:jc w:val="both"/>
      </w:pPr>
      <w:r>
        <w:t>La pantalla se ha actualizado. Lea el asistente y sígalo navegando hacia la derecha.</w:t>
      </w:r>
    </w:p>
    <w:p w:rsidR="00967314" w:rsidRDefault="00967314" w:rsidP="00220FE4">
      <w:pPr>
        <w:jc w:val="both"/>
      </w:pPr>
      <w:r w:rsidRPr="00967314">
        <w:lastRenderedPageBreak/>
        <w:drawing>
          <wp:inline distT="0" distB="0" distL="0" distR="0" wp14:anchorId="27052EB6" wp14:editId="019D7F74">
            <wp:extent cx="5612130" cy="4574540"/>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4574540"/>
                    </a:xfrm>
                    <a:prstGeom prst="rect">
                      <a:avLst/>
                    </a:prstGeom>
                  </pic:spPr>
                </pic:pic>
              </a:graphicData>
            </a:graphic>
          </wp:inline>
        </w:drawing>
      </w:r>
    </w:p>
    <w:p w:rsidR="00CB005A" w:rsidRDefault="00CB005A" w:rsidP="00220FE4">
      <w:pPr>
        <w:jc w:val="both"/>
      </w:pPr>
      <w:r>
        <w:t>Deténgase en esta fase de la navegación de las opciones del asistente. Haga clic sobre el área que contiene el código fuente o script.</w:t>
      </w:r>
    </w:p>
    <w:p w:rsidR="00967314" w:rsidRDefault="00967314" w:rsidP="00220FE4">
      <w:pPr>
        <w:jc w:val="both"/>
      </w:pPr>
      <w:r w:rsidRPr="00967314">
        <w:lastRenderedPageBreak/>
        <w:drawing>
          <wp:inline distT="0" distB="0" distL="0" distR="0" wp14:anchorId="77CF4FC1" wp14:editId="75A48EDD">
            <wp:extent cx="5612130" cy="4574540"/>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4574540"/>
                    </a:xfrm>
                    <a:prstGeom prst="rect">
                      <a:avLst/>
                    </a:prstGeom>
                  </pic:spPr>
                </pic:pic>
              </a:graphicData>
            </a:graphic>
          </wp:inline>
        </w:drawing>
      </w:r>
    </w:p>
    <w:p w:rsidR="00CB005A" w:rsidRDefault="00CB005A" w:rsidP="00220FE4">
      <w:pPr>
        <w:jc w:val="both"/>
      </w:pPr>
      <w:r>
        <w:t>El código se ha copiado al campo de texto superior. Esta es la consola de ejecución de scripts.</w:t>
      </w:r>
    </w:p>
    <w:p w:rsidR="00967314" w:rsidRDefault="00967314" w:rsidP="00220FE4">
      <w:pPr>
        <w:jc w:val="both"/>
      </w:pPr>
      <w:r w:rsidRPr="00967314">
        <w:lastRenderedPageBreak/>
        <w:drawing>
          <wp:inline distT="0" distB="0" distL="0" distR="0" wp14:anchorId="3E09C0A9" wp14:editId="4B9A656C">
            <wp:extent cx="5612130" cy="4574540"/>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4574540"/>
                    </a:xfrm>
                    <a:prstGeom prst="rect">
                      <a:avLst/>
                    </a:prstGeom>
                  </pic:spPr>
                </pic:pic>
              </a:graphicData>
            </a:graphic>
          </wp:inline>
        </w:drawing>
      </w:r>
    </w:p>
    <w:p w:rsidR="00CB005A" w:rsidRDefault="00CB005A" w:rsidP="00220FE4">
      <w:pPr>
        <w:jc w:val="both"/>
      </w:pPr>
      <w:r>
        <w:t>Pulsa sobe el botón “Play” que está al costado derecho de la consola de ejecución para correr el script.</w:t>
      </w:r>
    </w:p>
    <w:p w:rsidR="00967314" w:rsidRDefault="00967314" w:rsidP="00220FE4">
      <w:pPr>
        <w:jc w:val="both"/>
      </w:pPr>
      <w:r w:rsidRPr="00967314">
        <w:lastRenderedPageBreak/>
        <w:drawing>
          <wp:inline distT="0" distB="0" distL="0" distR="0" wp14:anchorId="172423DB" wp14:editId="1ADBA471">
            <wp:extent cx="5612130" cy="4574540"/>
            <wp:effectExtent l="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4574540"/>
                    </a:xfrm>
                    <a:prstGeom prst="rect">
                      <a:avLst/>
                    </a:prstGeom>
                  </pic:spPr>
                </pic:pic>
              </a:graphicData>
            </a:graphic>
          </wp:inline>
        </w:drawing>
      </w:r>
    </w:p>
    <w:p w:rsidR="00CB005A" w:rsidRDefault="00CB005A" w:rsidP="00220FE4">
      <w:pPr>
        <w:jc w:val="both"/>
      </w:pPr>
      <w:r>
        <w:t>El script se ejecuta y se genera el grafo solicitado. Observe el resultado. Identifique los nodos y las relaciones.</w:t>
      </w:r>
    </w:p>
    <w:p w:rsidR="00967314" w:rsidRDefault="00967314" w:rsidP="00220FE4">
      <w:pPr>
        <w:jc w:val="both"/>
      </w:pPr>
      <w:r w:rsidRPr="00967314">
        <w:lastRenderedPageBreak/>
        <w:drawing>
          <wp:inline distT="0" distB="0" distL="0" distR="0" wp14:anchorId="0AE74A53" wp14:editId="6DE8C439">
            <wp:extent cx="5612130" cy="457454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4574540"/>
                    </a:xfrm>
                    <a:prstGeom prst="rect">
                      <a:avLst/>
                    </a:prstGeom>
                  </pic:spPr>
                </pic:pic>
              </a:graphicData>
            </a:graphic>
          </wp:inline>
        </w:drawing>
      </w:r>
    </w:p>
    <w:p w:rsidR="00CB005A" w:rsidRDefault="00CB005A" w:rsidP="00220FE4">
      <w:pPr>
        <w:jc w:val="both"/>
      </w:pPr>
      <w:r>
        <w:t>Use la barra de desplazamiento para navegar hacia abajo. Sitúese nuevamente en el asistente anterior.</w:t>
      </w:r>
    </w:p>
    <w:p w:rsidR="00967314" w:rsidRDefault="00967314" w:rsidP="00220FE4">
      <w:pPr>
        <w:jc w:val="both"/>
      </w:pPr>
      <w:r w:rsidRPr="00967314">
        <w:lastRenderedPageBreak/>
        <w:drawing>
          <wp:inline distT="0" distB="0" distL="0" distR="0" wp14:anchorId="47938BD9" wp14:editId="3E6BE1AE">
            <wp:extent cx="5612130" cy="457454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4574540"/>
                    </a:xfrm>
                    <a:prstGeom prst="rect">
                      <a:avLst/>
                    </a:prstGeom>
                  </pic:spPr>
                </pic:pic>
              </a:graphicData>
            </a:graphic>
          </wp:inline>
        </w:drawing>
      </w:r>
    </w:p>
    <w:p w:rsidR="00CB005A" w:rsidRDefault="00CB005A" w:rsidP="00220FE4">
      <w:pPr>
        <w:jc w:val="both"/>
      </w:pPr>
      <w:r>
        <w:t>Navegue hacia la derecha con el asistente.</w:t>
      </w:r>
    </w:p>
    <w:p w:rsidR="00967314" w:rsidRDefault="00967314" w:rsidP="00220FE4">
      <w:pPr>
        <w:jc w:val="both"/>
      </w:pPr>
      <w:r w:rsidRPr="00967314">
        <w:lastRenderedPageBreak/>
        <w:drawing>
          <wp:inline distT="0" distB="0" distL="0" distR="0" wp14:anchorId="44F5CAD9" wp14:editId="199B6BDD">
            <wp:extent cx="5612130" cy="4574540"/>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4574540"/>
                    </a:xfrm>
                    <a:prstGeom prst="rect">
                      <a:avLst/>
                    </a:prstGeom>
                  </pic:spPr>
                </pic:pic>
              </a:graphicData>
            </a:graphic>
          </wp:inline>
        </w:drawing>
      </w:r>
    </w:p>
    <w:p w:rsidR="00CB005A" w:rsidRDefault="00CB005A" w:rsidP="00220FE4">
      <w:pPr>
        <w:jc w:val="both"/>
      </w:pPr>
      <w:r>
        <w:t>Detenga sus acciones en esta parte del asistente. Ejecute las instrucciones “MATCH” y observe el resultado.</w:t>
      </w:r>
      <w:r w:rsidR="007A7417">
        <w:t xml:space="preserve"> Haga clic sobre la instrucción a ejecutar.</w:t>
      </w:r>
    </w:p>
    <w:p w:rsidR="00967314" w:rsidRDefault="00967314" w:rsidP="00220FE4">
      <w:pPr>
        <w:jc w:val="both"/>
      </w:pPr>
      <w:r w:rsidRPr="00967314">
        <w:lastRenderedPageBreak/>
        <w:drawing>
          <wp:inline distT="0" distB="0" distL="0" distR="0" wp14:anchorId="0E7B96B6" wp14:editId="4C620171">
            <wp:extent cx="5612130" cy="457454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574540"/>
                    </a:xfrm>
                    <a:prstGeom prst="rect">
                      <a:avLst/>
                    </a:prstGeom>
                  </pic:spPr>
                </pic:pic>
              </a:graphicData>
            </a:graphic>
          </wp:inline>
        </w:drawing>
      </w:r>
    </w:p>
    <w:p w:rsidR="007A7417" w:rsidRDefault="007A7417" w:rsidP="00220FE4">
      <w:pPr>
        <w:jc w:val="both"/>
      </w:pPr>
      <w:r>
        <w:t>El script seleccionado se trasporta a la consola. Ejecute nuevamente usando el botón “Play”.</w:t>
      </w:r>
    </w:p>
    <w:p w:rsidR="00967314" w:rsidRDefault="00967314" w:rsidP="00220FE4">
      <w:pPr>
        <w:jc w:val="both"/>
      </w:pPr>
      <w:r w:rsidRPr="00967314">
        <w:lastRenderedPageBreak/>
        <w:drawing>
          <wp:inline distT="0" distB="0" distL="0" distR="0" wp14:anchorId="053A2A9D" wp14:editId="7D9882F3">
            <wp:extent cx="5612130" cy="4574540"/>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4574540"/>
                    </a:xfrm>
                    <a:prstGeom prst="rect">
                      <a:avLst/>
                    </a:prstGeom>
                  </pic:spPr>
                </pic:pic>
              </a:graphicData>
            </a:graphic>
          </wp:inline>
        </w:drawing>
      </w:r>
    </w:p>
    <w:p w:rsidR="007A7417" w:rsidRDefault="007A7417" w:rsidP="00220FE4">
      <w:pPr>
        <w:jc w:val="both"/>
      </w:pPr>
      <w:r>
        <w:t>Observe el resultado de la consulta ejecutada para cada uno de los casos.</w:t>
      </w:r>
    </w:p>
    <w:p w:rsidR="00967314" w:rsidRDefault="00967314" w:rsidP="00220FE4">
      <w:pPr>
        <w:jc w:val="both"/>
      </w:pPr>
      <w:r w:rsidRPr="00967314">
        <w:lastRenderedPageBreak/>
        <w:drawing>
          <wp:inline distT="0" distB="0" distL="0" distR="0" wp14:anchorId="6976E203" wp14:editId="707C63D0">
            <wp:extent cx="5612130" cy="4574540"/>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4574540"/>
                    </a:xfrm>
                    <a:prstGeom prst="rect">
                      <a:avLst/>
                    </a:prstGeom>
                  </pic:spPr>
                </pic:pic>
              </a:graphicData>
            </a:graphic>
          </wp:inline>
        </w:drawing>
      </w:r>
    </w:p>
    <w:p w:rsidR="007A7417" w:rsidRDefault="007A7417" w:rsidP="00220FE4">
      <w:pPr>
        <w:jc w:val="both"/>
      </w:pPr>
      <w:r>
        <w:t>Para detener el servidor vaya a la caja de diálogo de conexión y elija la opción detener.</w:t>
      </w:r>
    </w:p>
    <w:p w:rsidR="00967314" w:rsidRDefault="008926F1" w:rsidP="00220FE4">
      <w:pPr>
        <w:jc w:val="both"/>
      </w:pPr>
      <w:r w:rsidRPr="008926F1">
        <w:drawing>
          <wp:inline distT="0" distB="0" distL="0" distR="0" wp14:anchorId="1D1F668C" wp14:editId="5A9A372E">
            <wp:extent cx="3781953" cy="2476846"/>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1953" cy="2476846"/>
                    </a:xfrm>
                    <a:prstGeom prst="rect">
                      <a:avLst/>
                    </a:prstGeom>
                  </pic:spPr>
                </pic:pic>
              </a:graphicData>
            </a:graphic>
          </wp:inline>
        </w:drawing>
      </w:r>
    </w:p>
    <w:p w:rsidR="007A7417" w:rsidRDefault="007A7417" w:rsidP="00220FE4">
      <w:pPr>
        <w:jc w:val="both"/>
      </w:pPr>
      <w:r>
        <w:t>El servidor cambia su estado a inactivo y las conexiones se han cerrado.</w:t>
      </w:r>
    </w:p>
    <w:p w:rsidR="008926F1" w:rsidRDefault="008926F1" w:rsidP="00220FE4">
      <w:pPr>
        <w:jc w:val="both"/>
      </w:pPr>
      <w:r w:rsidRPr="008926F1">
        <w:lastRenderedPageBreak/>
        <w:drawing>
          <wp:inline distT="0" distB="0" distL="0" distR="0" wp14:anchorId="02B784B9" wp14:editId="2EF1B942">
            <wp:extent cx="3781953" cy="2476846"/>
            <wp:effectExtent l="0" t="0" r="952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1953" cy="2476846"/>
                    </a:xfrm>
                    <a:prstGeom prst="rect">
                      <a:avLst/>
                    </a:prstGeom>
                  </pic:spPr>
                </pic:pic>
              </a:graphicData>
            </a:graphic>
          </wp:inline>
        </w:drawing>
      </w:r>
    </w:p>
    <w:p w:rsidR="00220FE4" w:rsidRDefault="00220FE4" w:rsidP="00DA2032">
      <w:pPr>
        <w:pStyle w:val="Ttulo1"/>
      </w:pPr>
      <w:bookmarkStart w:id="75" w:name="_Toc469694615"/>
      <w:r>
        <w:t>R</w:t>
      </w:r>
      <w:bookmarkEnd w:id="75"/>
    </w:p>
    <w:p w:rsidR="00220FE4" w:rsidRDefault="00220FE4" w:rsidP="00DA2032">
      <w:pPr>
        <w:pStyle w:val="Ttulo2"/>
      </w:pPr>
      <w:bookmarkStart w:id="76" w:name="_Toc469694616"/>
      <w:r>
        <w:t>Acerca de R</w:t>
      </w:r>
      <w:bookmarkEnd w:id="76"/>
    </w:p>
    <w:p w:rsidR="00DA2032" w:rsidRDefault="00777AE2" w:rsidP="00777AE2">
      <w:pPr>
        <w:jc w:val="both"/>
      </w:pPr>
      <w:r>
        <w:t>R es un entorno y lenguaje de programación c</w:t>
      </w:r>
      <w:r w:rsidR="00CC1243">
        <w:t>uyo</w:t>
      </w:r>
      <w:r>
        <w:t xml:space="preserve"> enfoque </w:t>
      </w:r>
      <w:r w:rsidR="00CC1243">
        <w:t xml:space="preserve">está orientado </w:t>
      </w:r>
      <w:r>
        <w:t>al análisis estadístico.</w:t>
      </w:r>
      <w:r w:rsidR="00CC1243">
        <w:t xml:space="preserve"> </w:t>
      </w:r>
      <w:r>
        <w:t>R es una implementación de software libre del lenguaje S</w:t>
      </w:r>
      <w:r w:rsidR="00CC1243">
        <w:t>,</w:t>
      </w:r>
      <w:r>
        <w:t xml:space="preserve"> pero</w:t>
      </w:r>
      <w:r w:rsidR="00CC1243">
        <w:t>,</w:t>
      </w:r>
      <w:r>
        <w:t xml:space="preserve"> </w:t>
      </w:r>
      <w:r w:rsidR="00CC1243">
        <w:t xml:space="preserve">con </w:t>
      </w:r>
      <w:r>
        <w:t>soporte de alcance estático. Se trata de uno de los lenguajes más utilizados en investigación</w:t>
      </w:r>
      <w:r w:rsidR="00CC1243">
        <w:t>,</w:t>
      </w:r>
      <w:r>
        <w:t xml:space="preserve"> </w:t>
      </w:r>
      <w:r w:rsidR="00CC1243">
        <w:t xml:space="preserve">especialmente </w:t>
      </w:r>
      <w:r>
        <w:t xml:space="preserve">por la comunidad estadística, siendo además muy popular en el campo de la minería de datos, la investigación biomédica, la bioinformática y las matemáticas financieras. </w:t>
      </w:r>
      <w:r w:rsidR="00CC1243">
        <w:t>R brinda la</w:t>
      </w:r>
      <w:r>
        <w:t xml:space="preserve"> posibilidad de cargar diferentes bibliotecas o paquetes con funcionali</w:t>
      </w:r>
      <w:r w:rsidR="00CC1243">
        <w:t xml:space="preserve">dades de cálculo o graficación. </w:t>
      </w:r>
      <w:r>
        <w:t xml:space="preserve">R es parte del sistema GNU y se distribuye bajo la licencia GNU GPL. </w:t>
      </w:r>
      <w:r w:rsidR="00CC1243">
        <w:t xml:space="preserve">Existen distribuciones adaptadas </w:t>
      </w:r>
      <w:r>
        <w:t>para los sistemas operativos Windows, Macintosh, Unix y GNU/Linux.</w:t>
      </w:r>
    </w:p>
    <w:p w:rsidR="00220FE4" w:rsidRDefault="00220FE4" w:rsidP="00DA2032">
      <w:pPr>
        <w:pStyle w:val="Ttulo2"/>
      </w:pPr>
      <w:bookmarkStart w:id="77" w:name="_Toc469694617"/>
      <w:r>
        <w:t>Instalación del Software</w:t>
      </w:r>
      <w:bookmarkEnd w:id="77"/>
    </w:p>
    <w:p w:rsidR="007A7417" w:rsidRDefault="007A7417" w:rsidP="007A7417">
      <w:r>
        <w:t>Para iniciar la instalación en CentOS 7 realice lo siguiente:</w:t>
      </w:r>
    </w:p>
    <w:p w:rsidR="007A7417" w:rsidRDefault="007A7417" w:rsidP="007A7417">
      <w:r>
        <w:t>Conecte su equipo a Internet.</w:t>
      </w:r>
    </w:p>
    <w:p w:rsidR="007A7417" w:rsidRDefault="007A7417" w:rsidP="007A7417">
      <w:pPr>
        <w:jc w:val="both"/>
      </w:pPr>
      <w:r>
        <w:t xml:space="preserve">Abra una </w:t>
      </w:r>
      <w:r>
        <w:t>terminal</w:t>
      </w:r>
      <w:r>
        <w:t xml:space="preserve"> y ejecute el siguiente comando:</w:t>
      </w:r>
    </w:p>
    <w:p w:rsidR="007A7417" w:rsidRDefault="007A7417" w:rsidP="007A7417">
      <w:pPr>
        <w:jc w:val="both"/>
      </w:pPr>
      <w:r>
        <w:t>#yum –y install R</w:t>
      </w:r>
    </w:p>
    <w:p w:rsidR="007A7417" w:rsidRPr="007A7417" w:rsidRDefault="007A7417" w:rsidP="007A7417"/>
    <w:p w:rsidR="00DA2032" w:rsidRDefault="005E1DCA" w:rsidP="00220FE4">
      <w:pPr>
        <w:jc w:val="both"/>
      </w:pPr>
      <w:r w:rsidRPr="005E1DCA">
        <w:lastRenderedPageBreak/>
        <w:drawing>
          <wp:inline distT="0" distB="0" distL="0" distR="0" wp14:anchorId="5714FC25" wp14:editId="3EAB0314">
            <wp:extent cx="5612130" cy="391033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3910330"/>
                    </a:xfrm>
                    <a:prstGeom prst="rect">
                      <a:avLst/>
                    </a:prstGeom>
                  </pic:spPr>
                </pic:pic>
              </a:graphicData>
            </a:graphic>
          </wp:inline>
        </w:drawing>
      </w:r>
    </w:p>
    <w:p w:rsidR="007A7417" w:rsidRDefault="007A7417" w:rsidP="00220FE4">
      <w:pPr>
        <w:jc w:val="both"/>
      </w:pPr>
      <w:r>
        <w:t>El gestor Yum localiza el paquete y descarga lo necesario. Procede a realizar la instalación del paquete R e informa el estado final de la instalación.</w:t>
      </w:r>
    </w:p>
    <w:p w:rsidR="005E1DCA" w:rsidRDefault="005E1DCA" w:rsidP="00220FE4">
      <w:pPr>
        <w:jc w:val="both"/>
      </w:pPr>
      <w:r w:rsidRPr="005E1DCA">
        <w:lastRenderedPageBreak/>
        <w:drawing>
          <wp:inline distT="0" distB="0" distL="0" distR="0" wp14:anchorId="08B7F0F8" wp14:editId="1C95B311">
            <wp:extent cx="5612130" cy="391033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910330"/>
                    </a:xfrm>
                    <a:prstGeom prst="rect">
                      <a:avLst/>
                    </a:prstGeom>
                  </pic:spPr>
                </pic:pic>
              </a:graphicData>
            </a:graphic>
          </wp:inline>
        </w:drawing>
      </w:r>
    </w:p>
    <w:p w:rsidR="007A7417" w:rsidRDefault="007A7417" w:rsidP="00220FE4">
      <w:pPr>
        <w:jc w:val="both"/>
      </w:pPr>
      <w:r>
        <w:t>El proceso de instalación de R ha finalizado correctamente.</w:t>
      </w:r>
    </w:p>
    <w:p w:rsidR="005E1DCA" w:rsidRDefault="005E1DCA" w:rsidP="00220FE4">
      <w:pPr>
        <w:jc w:val="both"/>
      </w:pPr>
    </w:p>
    <w:p w:rsidR="00220FE4" w:rsidRDefault="00220FE4" w:rsidP="00DA2032">
      <w:pPr>
        <w:pStyle w:val="Ttulo2"/>
      </w:pPr>
      <w:bookmarkStart w:id="78" w:name="_Toc469694618"/>
      <w:r>
        <w:t>Desinstalación del Software</w:t>
      </w:r>
      <w:bookmarkEnd w:id="78"/>
    </w:p>
    <w:p w:rsidR="007A7417" w:rsidRDefault="007A7417" w:rsidP="007A7417">
      <w:r>
        <w:t>Para desinstalar el paquete de R abra una terminal. Y solicite la remoción del paquete mediante la siguiente instrucción.</w:t>
      </w:r>
    </w:p>
    <w:p w:rsidR="007A7417" w:rsidRPr="007A7417" w:rsidRDefault="007A7417" w:rsidP="007A7417">
      <w:r>
        <w:t>#yum –y remove R</w:t>
      </w:r>
    </w:p>
    <w:p w:rsidR="00DA2032" w:rsidRDefault="005E1DCA" w:rsidP="00220FE4">
      <w:pPr>
        <w:jc w:val="both"/>
      </w:pPr>
      <w:r w:rsidRPr="005E1DCA">
        <w:lastRenderedPageBreak/>
        <w:drawing>
          <wp:inline distT="0" distB="0" distL="0" distR="0" wp14:anchorId="6BA2866F" wp14:editId="56B085AF">
            <wp:extent cx="5612130" cy="391033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910330"/>
                    </a:xfrm>
                    <a:prstGeom prst="rect">
                      <a:avLst/>
                    </a:prstGeom>
                  </pic:spPr>
                </pic:pic>
              </a:graphicData>
            </a:graphic>
          </wp:inline>
        </w:drawing>
      </w:r>
    </w:p>
    <w:p w:rsidR="007A7417" w:rsidRDefault="007A7417" w:rsidP="00220FE4">
      <w:pPr>
        <w:jc w:val="both"/>
      </w:pPr>
      <w:r>
        <w:t>El sistema informa el estado final para el proceso de remover el paquete R.</w:t>
      </w:r>
    </w:p>
    <w:p w:rsidR="005E1DCA" w:rsidRDefault="005E1DCA" w:rsidP="00220FE4">
      <w:pPr>
        <w:jc w:val="both"/>
      </w:pPr>
      <w:r w:rsidRPr="005E1DCA">
        <w:drawing>
          <wp:inline distT="0" distB="0" distL="0" distR="0" wp14:anchorId="55E04379" wp14:editId="66708908">
            <wp:extent cx="5612130" cy="391033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910330"/>
                    </a:xfrm>
                    <a:prstGeom prst="rect">
                      <a:avLst/>
                    </a:prstGeom>
                  </pic:spPr>
                </pic:pic>
              </a:graphicData>
            </a:graphic>
          </wp:inline>
        </w:drawing>
      </w:r>
    </w:p>
    <w:p w:rsidR="007A7417" w:rsidRDefault="007A7417" w:rsidP="00220FE4">
      <w:pPr>
        <w:jc w:val="both"/>
      </w:pPr>
      <w:r>
        <w:lastRenderedPageBreak/>
        <w:t>El paquete R se ha removido del sistema.</w:t>
      </w:r>
    </w:p>
    <w:p w:rsidR="00220FE4" w:rsidRDefault="00220FE4" w:rsidP="00DA2032">
      <w:pPr>
        <w:pStyle w:val="Ttulo2"/>
      </w:pPr>
      <w:bookmarkStart w:id="79" w:name="_Toc469694619"/>
      <w:r>
        <w:t>Primeros pasos</w:t>
      </w:r>
      <w:bookmarkEnd w:id="79"/>
    </w:p>
    <w:p w:rsidR="00CC1243" w:rsidRPr="00CC1243" w:rsidRDefault="00CC1243" w:rsidP="00CC1243">
      <w:pPr>
        <w:jc w:val="both"/>
      </w:pPr>
      <w:r>
        <w:t xml:space="preserve">Instalación de librerías. Ejemplo de </w:t>
      </w:r>
      <w:r w:rsidRPr="00CC1243">
        <w:t>instalación de la librería NutShell.</w:t>
      </w:r>
    </w:p>
    <w:p w:rsidR="00CC1243" w:rsidRPr="00CC1243" w:rsidRDefault="00CC1243" w:rsidP="00CC1243">
      <w:pPr>
        <w:jc w:val="both"/>
      </w:pPr>
      <w:r w:rsidRPr="00CC1243">
        <w:t>Comando: &gt;install.packages(“nutshell”)</w:t>
      </w:r>
    </w:p>
    <w:p w:rsidR="00CC1243" w:rsidRPr="00CC1243" w:rsidRDefault="00CC1243" w:rsidP="00CC1243">
      <w:pPr>
        <w:jc w:val="both"/>
      </w:pPr>
      <w:r w:rsidRPr="00CC1243">
        <w:t xml:space="preserve">Esta librería </w:t>
      </w:r>
      <w:r>
        <w:t>carga los</w:t>
      </w:r>
      <w:r w:rsidRPr="00CC1243">
        <w:t xml:space="preserve"> </w:t>
      </w:r>
      <w:r w:rsidRPr="00CC1243">
        <w:rPr>
          <w:i/>
        </w:rPr>
        <w:t xml:space="preserve">datasets </w:t>
      </w:r>
      <w:r w:rsidRPr="00CC1243">
        <w:t>ejemplo de O'Reilly Media.</w:t>
      </w:r>
    </w:p>
    <w:p w:rsidR="00CC1243" w:rsidRPr="00CC1243" w:rsidRDefault="00CC1243" w:rsidP="00CC1243">
      <w:pPr>
        <w:jc w:val="both"/>
      </w:pPr>
      <w:r w:rsidRPr="00CC1243">
        <w:drawing>
          <wp:inline distT="0" distB="0" distL="0" distR="0">
            <wp:extent cx="4371975" cy="2943225"/>
            <wp:effectExtent l="0" t="0" r="9525" b="9525"/>
            <wp:docPr id="228" name="Imagen 228" descr="VirtualBox_Centos7GInit_12_10_2016_17_40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VirtualBox_Centos7GInit_12_10_2016_17_40_53"/>
                    <pic:cNvPicPr>
                      <a:picLocks noChangeAspect="1" noChangeArrowheads="1"/>
                    </pic:cNvPicPr>
                  </pic:nvPicPr>
                  <pic:blipFill>
                    <a:blip r:embed="rId76">
                      <a:extLst>
                        <a:ext uri="{28A0092B-C50C-407E-A947-70E740481C1C}">
                          <a14:useLocalDpi xmlns:a14="http://schemas.microsoft.com/office/drawing/2010/main" val="0"/>
                        </a:ext>
                      </a:extLst>
                    </a:blip>
                    <a:srcRect l="10696" t="15993" r="11375" b="31987"/>
                    <a:stretch>
                      <a:fillRect/>
                    </a:stretch>
                  </pic:blipFill>
                  <pic:spPr bwMode="auto">
                    <a:xfrm>
                      <a:off x="0" y="0"/>
                      <a:ext cx="4371975" cy="2943225"/>
                    </a:xfrm>
                    <a:prstGeom prst="rect">
                      <a:avLst/>
                    </a:prstGeom>
                    <a:noFill/>
                    <a:ln>
                      <a:noFill/>
                    </a:ln>
                  </pic:spPr>
                </pic:pic>
              </a:graphicData>
            </a:graphic>
          </wp:inline>
        </w:drawing>
      </w:r>
    </w:p>
    <w:p w:rsidR="00CC1243" w:rsidRPr="00CC1243" w:rsidRDefault="00CC1243" w:rsidP="00CC1243">
      <w:pPr>
        <w:jc w:val="both"/>
        <w:rPr>
          <w:i/>
          <w:iCs/>
        </w:rPr>
      </w:pPr>
      <w:bookmarkStart w:id="80" w:name="_Toc464065868"/>
      <w:bookmarkStart w:id="81" w:name="_Toc469694595"/>
      <w:r w:rsidRPr="00CC1243">
        <w:rPr>
          <w:i/>
          <w:iCs/>
        </w:rPr>
        <w:t xml:space="preserve">Ilustración </w:t>
      </w:r>
      <w:r w:rsidRPr="00CC1243">
        <w:rPr>
          <w:i/>
          <w:iCs/>
        </w:rPr>
        <w:fldChar w:fldCharType="begin"/>
      </w:r>
      <w:r w:rsidRPr="00CC1243">
        <w:rPr>
          <w:i/>
          <w:iCs/>
        </w:rPr>
        <w:instrText xml:space="preserve"> SEQ Ilustración \* ARABIC </w:instrText>
      </w:r>
      <w:r w:rsidRPr="00CC1243">
        <w:rPr>
          <w:i/>
          <w:iCs/>
        </w:rPr>
        <w:fldChar w:fldCharType="separate"/>
      </w:r>
      <w:r w:rsidRPr="00CC1243">
        <w:rPr>
          <w:i/>
          <w:iCs/>
        </w:rPr>
        <w:t>1</w:t>
      </w:r>
      <w:r w:rsidRPr="00CC1243">
        <w:fldChar w:fldCharType="end"/>
      </w:r>
      <w:r w:rsidR="0052188A">
        <w:t>3</w:t>
      </w:r>
      <w:r w:rsidRPr="00CC1243">
        <w:rPr>
          <w:i/>
          <w:iCs/>
        </w:rPr>
        <w:t xml:space="preserve"> Instalación de </w:t>
      </w:r>
      <w:r>
        <w:rPr>
          <w:i/>
          <w:iCs/>
        </w:rPr>
        <w:t>NutS</w:t>
      </w:r>
      <w:r w:rsidR="006C29A3">
        <w:rPr>
          <w:i/>
          <w:iCs/>
        </w:rPr>
        <w:t>hell L</w:t>
      </w:r>
      <w:r w:rsidRPr="00CC1243">
        <w:rPr>
          <w:i/>
          <w:iCs/>
        </w:rPr>
        <w:t>ibrary</w:t>
      </w:r>
      <w:bookmarkEnd w:id="80"/>
      <w:bookmarkEnd w:id="81"/>
    </w:p>
    <w:p w:rsidR="00CC1243" w:rsidRPr="00CC1243" w:rsidRDefault="002B0BFA" w:rsidP="00CC1243">
      <w:pPr>
        <w:jc w:val="both"/>
      </w:pPr>
      <w:r>
        <w:t>A continuación se mostrará la</w:t>
      </w:r>
      <w:r w:rsidR="00CC1243" w:rsidRPr="00CC1243">
        <w:t xml:space="preserve"> localización del </w:t>
      </w:r>
      <w:r w:rsidR="00CC1243" w:rsidRPr="00CC1243">
        <w:rPr>
          <w:i/>
        </w:rPr>
        <w:t xml:space="preserve">dataset </w:t>
      </w:r>
      <w:r w:rsidR="00CC1243" w:rsidRPr="00CC1243">
        <w:t xml:space="preserve">rock llamado </w:t>
      </w:r>
      <w:r w:rsidR="00CC1243" w:rsidRPr="00CC1243">
        <w:rPr>
          <w:i/>
        </w:rPr>
        <w:t>Measurements on Petroleum Rock Samples</w:t>
      </w:r>
      <w:r w:rsidR="00CC1243" w:rsidRPr="00CC1243">
        <w:t>.</w:t>
      </w:r>
    </w:p>
    <w:p w:rsidR="00CC1243" w:rsidRPr="00CC1243" w:rsidRDefault="002B0BFA" w:rsidP="00CC1243">
      <w:pPr>
        <w:jc w:val="both"/>
      </w:pPr>
      <w:r>
        <w:t>Co</w:t>
      </w:r>
      <w:r w:rsidR="00CC1243" w:rsidRPr="00CC1243">
        <w:t>mandos:</w:t>
      </w:r>
    </w:p>
    <w:p w:rsidR="00CC1243" w:rsidRPr="00CC1243" w:rsidRDefault="00CC1243" w:rsidP="00CC1243">
      <w:pPr>
        <w:jc w:val="both"/>
      </w:pPr>
      <w:r w:rsidRPr="00CC1243">
        <w:t>&gt;library(nutshell)</w:t>
      </w:r>
    </w:p>
    <w:p w:rsidR="00CC1243" w:rsidRPr="00CC1243" w:rsidRDefault="00CC1243" w:rsidP="00CC1243">
      <w:pPr>
        <w:jc w:val="both"/>
      </w:pPr>
      <w:r w:rsidRPr="00CC1243">
        <w:t>#</w:t>
      </w:r>
      <w:r w:rsidR="002B0BFA">
        <w:t xml:space="preserve">de esta manera se hace referencia </w:t>
      </w:r>
      <w:r w:rsidRPr="00CC1243">
        <w:t xml:space="preserve">a la librería </w:t>
      </w:r>
      <w:r w:rsidR="002B0BFA">
        <w:t>que contiene</w:t>
      </w:r>
      <w:r w:rsidRPr="00CC1243">
        <w:t xml:space="preserve"> el conjunto de datos</w:t>
      </w:r>
    </w:p>
    <w:p w:rsidR="00CC1243" w:rsidRPr="00CC1243" w:rsidRDefault="00CC1243" w:rsidP="00CC1243">
      <w:pPr>
        <w:jc w:val="both"/>
        <w:rPr>
          <w:i/>
        </w:rPr>
      </w:pPr>
      <w:r w:rsidRPr="00CC1243">
        <w:rPr>
          <w:i/>
        </w:rPr>
        <w:t>&gt;data(rock)</w:t>
      </w:r>
    </w:p>
    <w:p w:rsidR="00CC1243" w:rsidRPr="00CC1243" w:rsidRDefault="00CC1243" w:rsidP="00CC1243">
      <w:pPr>
        <w:jc w:val="both"/>
        <w:rPr>
          <w:i/>
        </w:rPr>
      </w:pPr>
      <w:r w:rsidRPr="00CC1243">
        <w:t>#</w:t>
      </w:r>
      <w:r w:rsidR="002B0BFA">
        <w:t xml:space="preserve">de esta forma se hace referencia </w:t>
      </w:r>
      <w:r w:rsidRPr="00CC1243">
        <w:t xml:space="preserve">al conjunto de datos </w:t>
      </w:r>
      <w:r w:rsidR="002B0BFA">
        <w:t>correspondiente a</w:t>
      </w:r>
      <w:r w:rsidRPr="00CC1243">
        <w:t xml:space="preserve"> </w:t>
      </w:r>
      <w:r w:rsidRPr="00CC1243">
        <w:rPr>
          <w:i/>
        </w:rPr>
        <w:t>Measurements on Petroleum Rock Samples</w:t>
      </w:r>
    </w:p>
    <w:p w:rsidR="00CC1243" w:rsidRPr="00CC1243" w:rsidRDefault="00CC1243" w:rsidP="00CC1243">
      <w:pPr>
        <w:jc w:val="both"/>
      </w:pPr>
      <w:r w:rsidRPr="00CC1243">
        <w:t>&gt;names(rock)</w:t>
      </w:r>
    </w:p>
    <w:p w:rsidR="00CC1243" w:rsidRPr="00CC1243" w:rsidRDefault="00CC1243" w:rsidP="00CC1243">
      <w:pPr>
        <w:jc w:val="both"/>
        <w:rPr>
          <w:i/>
        </w:rPr>
      </w:pPr>
      <w:r w:rsidRPr="002B0BFA">
        <w:t>#</w:t>
      </w:r>
      <w:r w:rsidR="002B0BFA" w:rsidRPr="002B0BFA">
        <w:t>con este comando es posible</w:t>
      </w:r>
      <w:r w:rsidR="002B0BFA">
        <w:rPr>
          <w:i/>
        </w:rPr>
        <w:t xml:space="preserve"> </w:t>
      </w:r>
      <w:r w:rsidRPr="00CC1243">
        <w:t xml:space="preserve">obtener la descripción de las columnas del conjunto de datos </w:t>
      </w:r>
      <w:r w:rsidR="002B0BFA">
        <w:t>“</w:t>
      </w:r>
      <w:r w:rsidRPr="00CC1243">
        <w:t>rock</w:t>
      </w:r>
      <w:r w:rsidR="002B0BFA">
        <w:t>”</w:t>
      </w:r>
    </w:p>
    <w:p w:rsidR="00CC1243" w:rsidRPr="00CC1243" w:rsidRDefault="00CC1243" w:rsidP="00CC1243">
      <w:pPr>
        <w:jc w:val="both"/>
      </w:pPr>
      <w:r w:rsidRPr="00CC1243">
        <w:t>&gt;?rock</w:t>
      </w:r>
    </w:p>
    <w:p w:rsidR="00CC1243" w:rsidRPr="00CC1243" w:rsidRDefault="00CC1243" w:rsidP="00CC1243">
      <w:pPr>
        <w:jc w:val="both"/>
      </w:pPr>
      <w:r w:rsidRPr="002B0BFA">
        <w:t>#</w:t>
      </w:r>
      <w:r w:rsidR="002B0BFA" w:rsidRPr="002B0BFA">
        <w:t>con este comando es posible</w:t>
      </w:r>
      <w:r w:rsidR="002B0BFA">
        <w:rPr>
          <w:i/>
        </w:rPr>
        <w:t xml:space="preserve"> </w:t>
      </w:r>
      <w:r w:rsidR="002B0BFA" w:rsidRPr="00CC1243">
        <w:t xml:space="preserve">obtener </w:t>
      </w:r>
      <w:r w:rsidR="002B0BFA">
        <w:t>l</w:t>
      </w:r>
      <w:r w:rsidRPr="00CC1243">
        <w:t xml:space="preserve">a ayuda acerca de los detalles del conjunto de datos </w:t>
      </w:r>
      <w:r w:rsidR="002B0BFA">
        <w:t>“</w:t>
      </w:r>
      <w:r w:rsidRPr="00CC1243">
        <w:t>rock</w:t>
      </w:r>
      <w:r w:rsidR="002B0BFA">
        <w:t>”</w:t>
      </w:r>
    </w:p>
    <w:p w:rsidR="00CC1243" w:rsidRPr="00CC1243" w:rsidRDefault="00CC1243" w:rsidP="00CC1243">
      <w:pPr>
        <w:jc w:val="both"/>
      </w:pPr>
      <w:r w:rsidRPr="00CC1243">
        <w:lastRenderedPageBreak/>
        <w:drawing>
          <wp:inline distT="0" distB="0" distL="0" distR="0">
            <wp:extent cx="4381500" cy="2943225"/>
            <wp:effectExtent l="0" t="0" r="0" b="9525"/>
            <wp:docPr id="227" name="Imagen 227" descr="VirtualBox_Centos7GInit_12_10_2016_18_12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VirtualBox_Centos7GInit_12_10_2016_18_12_10"/>
                    <pic:cNvPicPr>
                      <a:picLocks noChangeAspect="1" noChangeArrowheads="1"/>
                    </pic:cNvPicPr>
                  </pic:nvPicPr>
                  <pic:blipFill>
                    <a:blip r:embed="rId77">
                      <a:extLst>
                        <a:ext uri="{28A0092B-C50C-407E-A947-70E740481C1C}">
                          <a14:useLocalDpi xmlns:a14="http://schemas.microsoft.com/office/drawing/2010/main" val="0"/>
                        </a:ext>
                      </a:extLst>
                    </a:blip>
                    <a:srcRect l="10696" t="15993" r="11206" b="31987"/>
                    <a:stretch>
                      <a:fillRect/>
                    </a:stretch>
                  </pic:blipFill>
                  <pic:spPr bwMode="auto">
                    <a:xfrm>
                      <a:off x="0" y="0"/>
                      <a:ext cx="4381500" cy="2943225"/>
                    </a:xfrm>
                    <a:prstGeom prst="rect">
                      <a:avLst/>
                    </a:prstGeom>
                    <a:noFill/>
                    <a:ln>
                      <a:noFill/>
                    </a:ln>
                  </pic:spPr>
                </pic:pic>
              </a:graphicData>
            </a:graphic>
          </wp:inline>
        </w:drawing>
      </w:r>
    </w:p>
    <w:p w:rsidR="00CC1243" w:rsidRDefault="00CC1243" w:rsidP="00CC1243">
      <w:pPr>
        <w:jc w:val="both"/>
        <w:rPr>
          <w:i/>
          <w:iCs/>
        </w:rPr>
      </w:pPr>
      <w:bookmarkStart w:id="82" w:name="_Toc464065869"/>
      <w:r w:rsidRPr="00CC1243">
        <w:rPr>
          <w:i/>
          <w:iCs/>
        </w:rPr>
        <w:t xml:space="preserve">Ilustración </w:t>
      </w:r>
      <w:r w:rsidR="0052188A">
        <w:rPr>
          <w:i/>
          <w:iCs/>
        </w:rPr>
        <w:t>14</w:t>
      </w:r>
      <w:r w:rsidRPr="00CC1243">
        <w:rPr>
          <w:i/>
          <w:iCs/>
        </w:rPr>
        <w:t xml:space="preserve"> Localización del datase</w:t>
      </w:r>
      <w:r w:rsidR="002B0BFA">
        <w:rPr>
          <w:i/>
          <w:iCs/>
        </w:rPr>
        <w:t>t</w:t>
      </w:r>
      <w:r w:rsidRPr="00CC1243">
        <w:rPr>
          <w:i/>
          <w:iCs/>
        </w:rPr>
        <w:t xml:space="preserve"> rock</w:t>
      </w:r>
      <w:bookmarkEnd w:id="82"/>
    </w:p>
    <w:p w:rsidR="002B0BFA" w:rsidRPr="002B0BFA" w:rsidRDefault="002B0BFA" w:rsidP="00CC1243">
      <w:pPr>
        <w:jc w:val="both"/>
      </w:pPr>
      <w:r>
        <w:t>A continuación s</w:t>
      </w:r>
      <w:r w:rsidRPr="00CC1243">
        <w:t xml:space="preserve">e puede observar </w:t>
      </w:r>
      <w:r>
        <w:t>e</w:t>
      </w:r>
      <w:r w:rsidRPr="00CC1243">
        <w:t>l resultado del comando ayuda</w:t>
      </w:r>
      <w:r>
        <w:t>,</w:t>
      </w:r>
      <w:r w:rsidRPr="00CC1243">
        <w:t xml:space="preserve"> para la descripción de </w:t>
      </w:r>
      <w:r>
        <w:t>“</w:t>
      </w:r>
      <w:r w:rsidRPr="00CC1243">
        <w:t>rock</w:t>
      </w:r>
      <w:r>
        <w:t>”:</w:t>
      </w:r>
    </w:p>
    <w:p w:rsidR="00CC1243" w:rsidRPr="00CC1243" w:rsidRDefault="00CC1243" w:rsidP="00CC1243">
      <w:pPr>
        <w:jc w:val="both"/>
      </w:pPr>
      <w:r w:rsidRPr="00CC1243">
        <w:drawing>
          <wp:inline distT="0" distB="0" distL="0" distR="0">
            <wp:extent cx="4371975" cy="2981325"/>
            <wp:effectExtent l="0" t="0" r="9525" b="9525"/>
            <wp:docPr id="226" name="Imagen 226" descr="VirtualBox_Centos7GInit_12_10_2016_18_12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VirtualBox_Centos7GInit_12_10_2016_18_12_21"/>
                    <pic:cNvPicPr>
                      <a:picLocks noChangeAspect="1" noChangeArrowheads="1"/>
                    </pic:cNvPicPr>
                  </pic:nvPicPr>
                  <pic:blipFill>
                    <a:blip r:embed="rId78">
                      <a:extLst>
                        <a:ext uri="{28A0092B-C50C-407E-A947-70E740481C1C}">
                          <a14:useLocalDpi xmlns:a14="http://schemas.microsoft.com/office/drawing/2010/main" val="0"/>
                        </a:ext>
                      </a:extLst>
                    </a:blip>
                    <a:srcRect l="10696" t="15993" r="11375" b="31313"/>
                    <a:stretch>
                      <a:fillRect/>
                    </a:stretch>
                  </pic:blipFill>
                  <pic:spPr bwMode="auto">
                    <a:xfrm>
                      <a:off x="0" y="0"/>
                      <a:ext cx="4371975" cy="2981325"/>
                    </a:xfrm>
                    <a:prstGeom prst="rect">
                      <a:avLst/>
                    </a:prstGeom>
                    <a:noFill/>
                    <a:ln>
                      <a:noFill/>
                    </a:ln>
                  </pic:spPr>
                </pic:pic>
              </a:graphicData>
            </a:graphic>
          </wp:inline>
        </w:drawing>
      </w:r>
    </w:p>
    <w:p w:rsidR="00CC1243" w:rsidRPr="00CC1243" w:rsidRDefault="00CC1243" w:rsidP="00CC1243">
      <w:pPr>
        <w:jc w:val="both"/>
        <w:rPr>
          <w:i/>
          <w:iCs/>
        </w:rPr>
      </w:pPr>
      <w:bookmarkStart w:id="83" w:name="_Toc464065870"/>
      <w:r w:rsidRPr="00CC1243">
        <w:rPr>
          <w:i/>
          <w:iCs/>
        </w:rPr>
        <w:t xml:space="preserve">Ilustración </w:t>
      </w:r>
      <w:r w:rsidR="0052188A">
        <w:rPr>
          <w:i/>
          <w:iCs/>
        </w:rPr>
        <w:t>15</w:t>
      </w:r>
      <w:r w:rsidRPr="00CC1243">
        <w:rPr>
          <w:i/>
          <w:iCs/>
        </w:rPr>
        <w:t xml:space="preserve"> Ayuda de </w:t>
      </w:r>
      <w:r w:rsidR="002B0BFA" w:rsidRPr="00CC1243">
        <w:rPr>
          <w:i/>
          <w:iCs/>
        </w:rPr>
        <w:t>descripción</w:t>
      </w:r>
      <w:r w:rsidRPr="00CC1243">
        <w:rPr>
          <w:i/>
          <w:iCs/>
        </w:rPr>
        <w:t xml:space="preserve"> del conjunto de datos rock</w:t>
      </w:r>
      <w:bookmarkEnd w:id="83"/>
    </w:p>
    <w:p w:rsidR="00CC1243" w:rsidRPr="00CC1243" w:rsidRDefault="002B0BFA" w:rsidP="00CC1243">
      <w:pPr>
        <w:jc w:val="both"/>
      </w:pPr>
      <w:r>
        <w:t>A continuación se muestran</w:t>
      </w:r>
      <w:r w:rsidR="00CC1243" w:rsidRPr="00CC1243">
        <w:t xml:space="preserve"> las dimensiones del conjunto de datos </w:t>
      </w:r>
      <w:r>
        <w:t>“</w:t>
      </w:r>
      <w:r w:rsidR="00CC1243" w:rsidRPr="00CC1243">
        <w:t>rock</w:t>
      </w:r>
      <w:r>
        <w:t>”</w:t>
      </w:r>
      <w:r w:rsidR="00CC1243" w:rsidRPr="00CC1243">
        <w:t>.</w:t>
      </w:r>
    </w:p>
    <w:p w:rsidR="00CC1243" w:rsidRPr="00CC1243" w:rsidRDefault="00CC1243" w:rsidP="00CC1243">
      <w:pPr>
        <w:jc w:val="both"/>
      </w:pPr>
      <w:r w:rsidRPr="00CC1243">
        <w:t>Comandos:</w:t>
      </w:r>
    </w:p>
    <w:p w:rsidR="00CC1243" w:rsidRPr="00CC1243" w:rsidRDefault="00CC1243" w:rsidP="00CC1243">
      <w:pPr>
        <w:jc w:val="both"/>
      </w:pPr>
      <w:r w:rsidRPr="00CC1243">
        <w:t>&gt;dim(rock)</w:t>
      </w:r>
    </w:p>
    <w:p w:rsidR="00CC1243" w:rsidRPr="00CC1243" w:rsidRDefault="00CC1243" w:rsidP="00CC1243">
      <w:pPr>
        <w:jc w:val="both"/>
      </w:pPr>
      <w:r w:rsidRPr="00CC1243">
        <w:t>#</w:t>
      </w:r>
      <w:r w:rsidR="002B0BFA">
        <w:t>este comando permite obt</w:t>
      </w:r>
      <w:r w:rsidRPr="00CC1243">
        <w:t>ene</w:t>
      </w:r>
      <w:r w:rsidR="002B0BFA">
        <w:t>r</w:t>
      </w:r>
      <w:r w:rsidRPr="00CC1243">
        <w:t xml:space="preserve"> las dimensiones del conjunto de datos (observaciones y columnas)</w:t>
      </w:r>
    </w:p>
    <w:p w:rsidR="00CC1243" w:rsidRPr="00CC1243" w:rsidRDefault="00CC1243" w:rsidP="00CC1243">
      <w:pPr>
        <w:jc w:val="both"/>
      </w:pPr>
      <w:r w:rsidRPr="00CC1243">
        <w:lastRenderedPageBreak/>
        <w:t>&gt;nrow(rock)</w:t>
      </w:r>
    </w:p>
    <w:p w:rsidR="00CC1243" w:rsidRPr="00CC1243" w:rsidRDefault="00CC1243" w:rsidP="00CC1243">
      <w:pPr>
        <w:jc w:val="both"/>
      </w:pPr>
      <w:r w:rsidRPr="00CC1243">
        <w:t>#</w:t>
      </w:r>
      <w:r w:rsidR="002B0BFA">
        <w:t>este comando permite obt</w:t>
      </w:r>
      <w:r w:rsidR="002B0BFA" w:rsidRPr="00CC1243">
        <w:t>ene</w:t>
      </w:r>
      <w:r w:rsidR="002B0BFA">
        <w:t>r</w:t>
      </w:r>
      <w:r w:rsidRPr="00CC1243">
        <w:t xml:space="preserve"> el número de filas u observaciones del conjunto de datos.</w:t>
      </w:r>
    </w:p>
    <w:p w:rsidR="00CC1243" w:rsidRPr="00CC1243" w:rsidRDefault="00CC1243" w:rsidP="00CC1243">
      <w:pPr>
        <w:jc w:val="both"/>
      </w:pPr>
      <w:r w:rsidRPr="00CC1243">
        <w:t>&gt;length(rock)</w:t>
      </w:r>
    </w:p>
    <w:p w:rsidR="00CC1243" w:rsidRPr="00CC1243" w:rsidRDefault="00CC1243" w:rsidP="00CC1243">
      <w:pPr>
        <w:jc w:val="both"/>
      </w:pPr>
      <w:r w:rsidRPr="00CC1243">
        <w:t>#</w:t>
      </w:r>
      <w:r w:rsidR="002B0BFA">
        <w:t>este comando permite obt</w:t>
      </w:r>
      <w:r w:rsidR="002B0BFA" w:rsidRPr="00CC1243">
        <w:t>ene</w:t>
      </w:r>
      <w:r w:rsidR="002B0BFA">
        <w:t>r</w:t>
      </w:r>
      <w:r w:rsidRPr="00CC1243">
        <w:t xml:space="preserve"> el número de columnas del conjunto de datos.</w:t>
      </w:r>
    </w:p>
    <w:p w:rsidR="00CC1243" w:rsidRPr="00CC1243" w:rsidRDefault="00CC1243" w:rsidP="00CC1243">
      <w:pPr>
        <w:jc w:val="both"/>
      </w:pPr>
      <w:r w:rsidRPr="00CC1243">
        <w:drawing>
          <wp:inline distT="0" distB="0" distL="0" distR="0">
            <wp:extent cx="4371975" cy="2933700"/>
            <wp:effectExtent l="0" t="0" r="9525" b="0"/>
            <wp:docPr id="225" name="Imagen 225" descr="VirtualBox_Centos7GInit_12_10_2016_18_28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VirtualBox_Centos7GInit_12_10_2016_18_28_35"/>
                    <pic:cNvPicPr>
                      <a:picLocks noChangeAspect="1" noChangeArrowheads="1"/>
                    </pic:cNvPicPr>
                  </pic:nvPicPr>
                  <pic:blipFill>
                    <a:blip r:embed="rId79">
                      <a:extLst>
                        <a:ext uri="{28A0092B-C50C-407E-A947-70E740481C1C}">
                          <a14:useLocalDpi xmlns:a14="http://schemas.microsoft.com/office/drawing/2010/main" val="0"/>
                        </a:ext>
                      </a:extLst>
                    </a:blip>
                    <a:srcRect l="10696" t="15993" r="11375" b="32155"/>
                    <a:stretch>
                      <a:fillRect/>
                    </a:stretch>
                  </pic:blipFill>
                  <pic:spPr bwMode="auto">
                    <a:xfrm>
                      <a:off x="0" y="0"/>
                      <a:ext cx="4371975" cy="2933700"/>
                    </a:xfrm>
                    <a:prstGeom prst="rect">
                      <a:avLst/>
                    </a:prstGeom>
                    <a:noFill/>
                    <a:ln>
                      <a:noFill/>
                    </a:ln>
                  </pic:spPr>
                </pic:pic>
              </a:graphicData>
            </a:graphic>
          </wp:inline>
        </w:drawing>
      </w:r>
    </w:p>
    <w:p w:rsidR="00CC1243" w:rsidRPr="00CC1243" w:rsidRDefault="00CC1243" w:rsidP="00CC1243">
      <w:pPr>
        <w:jc w:val="both"/>
        <w:rPr>
          <w:i/>
          <w:iCs/>
        </w:rPr>
      </w:pPr>
      <w:bookmarkStart w:id="84" w:name="_Toc464065871"/>
      <w:r w:rsidRPr="00CC1243">
        <w:rPr>
          <w:i/>
          <w:iCs/>
        </w:rPr>
        <w:t xml:space="preserve">Ilustración </w:t>
      </w:r>
      <w:r w:rsidR="0052188A">
        <w:rPr>
          <w:i/>
          <w:iCs/>
        </w:rPr>
        <w:t>16</w:t>
      </w:r>
      <w:r w:rsidRPr="00CC1243">
        <w:rPr>
          <w:i/>
          <w:iCs/>
        </w:rPr>
        <w:t xml:space="preserve"> Dimensiones del conjunto de datos rock</w:t>
      </w:r>
      <w:bookmarkEnd w:id="84"/>
    </w:p>
    <w:p w:rsidR="00CC1243" w:rsidRPr="00CC1243" w:rsidRDefault="002B0BFA" w:rsidP="00CC1243">
      <w:pPr>
        <w:jc w:val="both"/>
      </w:pPr>
      <w:r>
        <w:t xml:space="preserve">A continuación se muestra como obtener </w:t>
      </w:r>
      <w:r w:rsidR="00CC1243" w:rsidRPr="00CC1243">
        <w:t xml:space="preserve">el histograma para la categoría </w:t>
      </w:r>
      <w:r>
        <w:t>“a</w:t>
      </w:r>
      <w:r w:rsidRPr="00CC1243">
        <w:t>rea</w:t>
      </w:r>
      <w:r>
        <w:t>”</w:t>
      </w:r>
      <w:r w:rsidR="00CC1243" w:rsidRPr="00CC1243">
        <w:t xml:space="preserve"> del conjunto de datos </w:t>
      </w:r>
      <w:r>
        <w:t>“</w:t>
      </w:r>
      <w:r w:rsidR="00CC1243" w:rsidRPr="00CC1243">
        <w:t>rock</w:t>
      </w:r>
      <w:r>
        <w:t>”</w:t>
      </w:r>
      <w:r w:rsidR="00CC1243" w:rsidRPr="00CC1243">
        <w:t>.</w:t>
      </w:r>
    </w:p>
    <w:p w:rsidR="00CC1243" w:rsidRPr="00CC1243" w:rsidRDefault="00CC1243" w:rsidP="00CC1243">
      <w:pPr>
        <w:jc w:val="both"/>
      </w:pPr>
      <w:r w:rsidRPr="00CC1243">
        <w:t>Comando: &gt;hist(rock$area)</w:t>
      </w:r>
    </w:p>
    <w:p w:rsidR="00CC1243" w:rsidRPr="00CC1243" w:rsidRDefault="00CC1243" w:rsidP="00CC1243">
      <w:pPr>
        <w:jc w:val="both"/>
      </w:pPr>
      <w:r w:rsidRPr="00CC1243">
        <w:lastRenderedPageBreak/>
        <w:drawing>
          <wp:inline distT="0" distB="0" distL="0" distR="0">
            <wp:extent cx="4972050" cy="4762500"/>
            <wp:effectExtent l="0" t="0" r="0" b="0"/>
            <wp:docPr id="224" name="Imagen 224" descr="VirtualBox_Centos7GInit_12_10_2016_18_32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VirtualBox_Centos7GInit_12_10_2016_18_32_37"/>
                    <pic:cNvPicPr>
                      <a:picLocks noChangeAspect="1" noChangeArrowheads="1"/>
                    </pic:cNvPicPr>
                  </pic:nvPicPr>
                  <pic:blipFill>
                    <a:blip r:embed="rId80">
                      <a:extLst>
                        <a:ext uri="{28A0092B-C50C-407E-A947-70E740481C1C}">
                          <a14:useLocalDpi xmlns:a14="http://schemas.microsoft.com/office/drawing/2010/main" val="0"/>
                        </a:ext>
                      </a:extLst>
                    </a:blip>
                    <a:srcRect l="8488" t="6566" r="2887" b="9259"/>
                    <a:stretch>
                      <a:fillRect/>
                    </a:stretch>
                  </pic:blipFill>
                  <pic:spPr bwMode="auto">
                    <a:xfrm>
                      <a:off x="0" y="0"/>
                      <a:ext cx="4972050" cy="4762500"/>
                    </a:xfrm>
                    <a:prstGeom prst="rect">
                      <a:avLst/>
                    </a:prstGeom>
                    <a:noFill/>
                    <a:ln>
                      <a:noFill/>
                    </a:ln>
                  </pic:spPr>
                </pic:pic>
              </a:graphicData>
            </a:graphic>
          </wp:inline>
        </w:drawing>
      </w:r>
    </w:p>
    <w:p w:rsidR="00CC1243" w:rsidRPr="00CC1243" w:rsidRDefault="00CC1243" w:rsidP="00CC1243">
      <w:pPr>
        <w:jc w:val="both"/>
        <w:rPr>
          <w:i/>
          <w:iCs/>
        </w:rPr>
      </w:pPr>
      <w:bookmarkStart w:id="85" w:name="_Toc464065872"/>
      <w:r w:rsidRPr="00CC1243">
        <w:rPr>
          <w:i/>
          <w:iCs/>
        </w:rPr>
        <w:t xml:space="preserve">Ilustración </w:t>
      </w:r>
      <w:r w:rsidR="0052188A">
        <w:rPr>
          <w:i/>
          <w:iCs/>
        </w:rPr>
        <w:t>17</w:t>
      </w:r>
      <w:r w:rsidRPr="00CC1243">
        <w:rPr>
          <w:i/>
          <w:iCs/>
        </w:rPr>
        <w:t xml:space="preserve"> Histograma de la categoría </w:t>
      </w:r>
      <w:r w:rsidR="009B27C8">
        <w:rPr>
          <w:i/>
          <w:iCs/>
        </w:rPr>
        <w:t>“</w:t>
      </w:r>
      <w:r w:rsidRPr="00CC1243">
        <w:rPr>
          <w:i/>
          <w:iCs/>
        </w:rPr>
        <w:t>area</w:t>
      </w:r>
      <w:bookmarkEnd w:id="85"/>
      <w:r w:rsidR="009B27C8">
        <w:rPr>
          <w:i/>
          <w:iCs/>
        </w:rPr>
        <w:t>”</w:t>
      </w:r>
    </w:p>
    <w:p w:rsidR="00CC1243" w:rsidRPr="00CC1243" w:rsidRDefault="002B0BFA" w:rsidP="00CC1243">
      <w:pPr>
        <w:jc w:val="both"/>
      </w:pPr>
      <w:r>
        <w:t xml:space="preserve">A continuación se muestra como obtener </w:t>
      </w:r>
      <w:r w:rsidR="00CC1243" w:rsidRPr="00CC1243">
        <w:t xml:space="preserve">el histograma para la categoría </w:t>
      </w:r>
      <w:r>
        <w:t>“</w:t>
      </w:r>
      <w:r w:rsidR="00CC1243" w:rsidRPr="00CC1243">
        <w:t>peri</w:t>
      </w:r>
      <w:r>
        <w:t>”</w:t>
      </w:r>
      <w:r w:rsidR="00CC1243" w:rsidRPr="00CC1243">
        <w:t xml:space="preserve"> del conjunto de datos </w:t>
      </w:r>
      <w:r>
        <w:t>“</w:t>
      </w:r>
      <w:r w:rsidR="00CC1243" w:rsidRPr="00CC1243">
        <w:t>rock</w:t>
      </w:r>
      <w:r>
        <w:t>”</w:t>
      </w:r>
      <w:r w:rsidR="00CC1243" w:rsidRPr="00CC1243">
        <w:t>.</w:t>
      </w:r>
    </w:p>
    <w:p w:rsidR="00CC1243" w:rsidRPr="00CC1243" w:rsidRDefault="00CC1243" w:rsidP="00CC1243">
      <w:pPr>
        <w:jc w:val="both"/>
      </w:pPr>
      <w:r w:rsidRPr="00CC1243">
        <w:t>Comando: &gt;hist(rock$peri)</w:t>
      </w:r>
    </w:p>
    <w:p w:rsidR="00CC1243" w:rsidRPr="00CC1243" w:rsidRDefault="00CC1243" w:rsidP="00CC1243">
      <w:pPr>
        <w:jc w:val="both"/>
      </w:pPr>
      <w:r w:rsidRPr="00CC1243">
        <w:lastRenderedPageBreak/>
        <w:drawing>
          <wp:inline distT="0" distB="0" distL="0" distR="0">
            <wp:extent cx="4933950" cy="4781550"/>
            <wp:effectExtent l="0" t="0" r="0" b="0"/>
            <wp:docPr id="223" name="Imagen 223" descr="VirtualBox_Centos7GInit_12_10_2016_18_33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VirtualBox_Centos7GInit_12_10_2016_18_33_03"/>
                    <pic:cNvPicPr>
                      <a:picLocks noChangeAspect="1" noChangeArrowheads="1"/>
                    </pic:cNvPicPr>
                  </pic:nvPicPr>
                  <pic:blipFill>
                    <a:blip r:embed="rId81">
                      <a:extLst>
                        <a:ext uri="{28A0092B-C50C-407E-A947-70E740481C1C}">
                          <a14:useLocalDpi xmlns:a14="http://schemas.microsoft.com/office/drawing/2010/main" val="0"/>
                        </a:ext>
                      </a:extLst>
                    </a:blip>
                    <a:srcRect l="8488" t="6734" r="3566" b="8754"/>
                    <a:stretch>
                      <a:fillRect/>
                    </a:stretch>
                  </pic:blipFill>
                  <pic:spPr bwMode="auto">
                    <a:xfrm>
                      <a:off x="0" y="0"/>
                      <a:ext cx="4933950" cy="4781550"/>
                    </a:xfrm>
                    <a:prstGeom prst="rect">
                      <a:avLst/>
                    </a:prstGeom>
                    <a:noFill/>
                    <a:ln>
                      <a:noFill/>
                    </a:ln>
                  </pic:spPr>
                </pic:pic>
              </a:graphicData>
            </a:graphic>
          </wp:inline>
        </w:drawing>
      </w:r>
    </w:p>
    <w:p w:rsidR="00CC1243" w:rsidRPr="00CC1243" w:rsidRDefault="00CC1243" w:rsidP="00CC1243">
      <w:pPr>
        <w:jc w:val="both"/>
        <w:rPr>
          <w:i/>
          <w:iCs/>
        </w:rPr>
      </w:pPr>
      <w:bookmarkStart w:id="86" w:name="_Toc464065873"/>
      <w:r w:rsidRPr="00CC1243">
        <w:rPr>
          <w:i/>
          <w:iCs/>
        </w:rPr>
        <w:t xml:space="preserve">Ilustración </w:t>
      </w:r>
      <w:r w:rsidR="0052188A">
        <w:rPr>
          <w:i/>
          <w:iCs/>
        </w:rPr>
        <w:t>18</w:t>
      </w:r>
      <w:r w:rsidRPr="00CC1243">
        <w:rPr>
          <w:i/>
          <w:iCs/>
        </w:rPr>
        <w:t xml:space="preserve"> Histograma de la categoría peri</w:t>
      </w:r>
      <w:bookmarkEnd w:id="86"/>
    </w:p>
    <w:p w:rsidR="00CC1243" w:rsidRPr="00CC1243" w:rsidRDefault="002B0BFA" w:rsidP="00CC1243">
      <w:pPr>
        <w:jc w:val="both"/>
      </w:pPr>
      <w:r>
        <w:t xml:space="preserve">A continuación se muestra como obtener </w:t>
      </w:r>
      <w:r w:rsidR="00CC1243" w:rsidRPr="00CC1243">
        <w:t xml:space="preserve">el histograma para la categoría </w:t>
      </w:r>
      <w:r>
        <w:t>“</w:t>
      </w:r>
      <w:r w:rsidR="00CC1243" w:rsidRPr="00CC1243">
        <w:t>shape</w:t>
      </w:r>
      <w:r>
        <w:t>”</w:t>
      </w:r>
      <w:r w:rsidR="00CC1243" w:rsidRPr="00CC1243">
        <w:t xml:space="preserve"> del conjunto de datos </w:t>
      </w:r>
      <w:r>
        <w:t>“</w:t>
      </w:r>
      <w:r w:rsidR="00CC1243" w:rsidRPr="00CC1243">
        <w:t>rock</w:t>
      </w:r>
      <w:r>
        <w:t>”</w:t>
      </w:r>
      <w:r w:rsidR="00CC1243" w:rsidRPr="00CC1243">
        <w:t>.</w:t>
      </w:r>
    </w:p>
    <w:p w:rsidR="00CC1243" w:rsidRPr="00CC1243" w:rsidRDefault="00CC1243" w:rsidP="00CC1243">
      <w:pPr>
        <w:jc w:val="both"/>
      </w:pPr>
      <w:r w:rsidRPr="00CC1243">
        <w:t>Comando: &gt;hist(rock$shape)</w:t>
      </w:r>
    </w:p>
    <w:p w:rsidR="00CC1243" w:rsidRPr="00CC1243" w:rsidRDefault="00CC1243" w:rsidP="00CC1243">
      <w:pPr>
        <w:jc w:val="both"/>
      </w:pPr>
      <w:r w:rsidRPr="00CC1243">
        <w:lastRenderedPageBreak/>
        <w:drawing>
          <wp:inline distT="0" distB="0" distL="0" distR="0">
            <wp:extent cx="4495800" cy="4895850"/>
            <wp:effectExtent l="0" t="0" r="0" b="0"/>
            <wp:docPr id="222" name="Imagen 222" descr="VirtualBox_Centos7GInit_12_10_2016_18_33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VirtualBox_Centos7GInit_12_10_2016_18_33_30"/>
                    <pic:cNvPicPr>
                      <a:picLocks noChangeAspect="1" noChangeArrowheads="1"/>
                    </pic:cNvPicPr>
                  </pic:nvPicPr>
                  <pic:blipFill>
                    <a:blip r:embed="rId82">
                      <a:extLst>
                        <a:ext uri="{28A0092B-C50C-407E-A947-70E740481C1C}">
                          <a14:useLocalDpi xmlns:a14="http://schemas.microsoft.com/office/drawing/2010/main" val="0"/>
                        </a:ext>
                      </a:extLst>
                    </a:blip>
                    <a:srcRect l="8488" t="6566" r="11375" b="6903"/>
                    <a:stretch>
                      <a:fillRect/>
                    </a:stretch>
                  </pic:blipFill>
                  <pic:spPr bwMode="auto">
                    <a:xfrm>
                      <a:off x="0" y="0"/>
                      <a:ext cx="4495800" cy="4895850"/>
                    </a:xfrm>
                    <a:prstGeom prst="rect">
                      <a:avLst/>
                    </a:prstGeom>
                    <a:noFill/>
                    <a:ln>
                      <a:noFill/>
                    </a:ln>
                  </pic:spPr>
                </pic:pic>
              </a:graphicData>
            </a:graphic>
          </wp:inline>
        </w:drawing>
      </w:r>
    </w:p>
    <w:p w:rsidR="00CC1243" w:rsidRPr="00CC1243" w:rsidRDefault="00CC1243" w:rsidP="00CC1243">
      <w:pPr>
        <w:jc w:val="both"/>
        <w:rPr>
          <w:i/>
          <w:iCs/>
        </w:rPr>
      </w:pPr>
      <w:bookmarkStart w:id="87" w:name="_Toc464065874"/>
      <w:r w:rsidRPr="00CC1243">
        <w:rPr>
          <w:i/>
          <w:iCs/>
        </w:rPr>
        <w:t xml:space="preserve">Ilustración </w:t>
      </w:r>
      <w:r w:rsidR="0052188A">
        <w:rPr>
          <w:i/>
          <w:iCs/>
        </w:rPr>
        <w:t>19</w:t>
      </w:r>
      <w:r w:rsidRPr="00CC1243">
        <w:rPr>
          <w:i/>
          <w:iCs/>
        </w:rPr>
        <w:t xml:space="preserve"> Histograma de la categoría shape</w:t>
      </w:r>
      <w:bookmarkEnd w:id="87"/>
    </w:p>
    <w:p w:rsidR="00CC1243" w:rsidRPr="00CC1243" w:rsidRDefault="002B0BFA" w:rsidP="00CC1243">
      <w:pPr>
        <w:jc w:val="both"/>
      </w:pPr>
      <w:r>
        <w:t xml:space="preserve">A continuación se muestra como obtener </w:t>
      </w:r>
      <w:r w:rsidR="00CC1243" w:rsidRPr="00CC1243">
        <w:t xml:space="preserve">el histograma para la categoría </w:t>
      </w:r>
      <w:r>
        <w:t>“</w:t>
      </w:r>
      <w:r w:rsidR="00CC1243" w:rsidRPr="00CC1243">
        <w:t>perm</w:t>
      </w:r>
      <w:r>
        <w:t>”</w:t>
      </w:r>
      <w:r w:rsidR="00CC1243" w:rsidRPr="00CC1243">
        <w:t xml:space="preserve"> del conjunto de datos </w:t>
      </w:r>
      <w:r>
        <w:t>“</w:t>
      </w:r>
      <w:r w:rsidR="00CC1243" w:rsidRPr="00CC1243">
        <w:t>rock</w:t>
      </w:r>
      <w:r>
        <w:t>”</w:t>
      </w:r>
      <w:r w:rsidR="00CC1243" w:rsidRPr="00CC1243">
        <w:t>.</w:t>
      </w:r>
    </w:p>
    <w:p w:rsidR="00CC1243" w:rsidRPr="00CC1243" w:rsidRDefault="00CC1243" w:rsidP="00CC1243">
      <w:pPr>
        <w:jc w:val="both"/>
      </w:pPr>
      <w:r w:rsidRPr="00CC1243">
        <w:t>Comando: &gt;hist(rock$perm)</w:t>
      </w:r>
    </w:p>
    <w:p w:rsidR="00CC1243" w:rsidRPr="00CC1243" w:rsidRDefault="00CC1243" w:rsidP="00CC1243">
      <w:pPr>
        <w:jc w:val="both"/>
      </w:pPr>
      <w:r w:rsidRPr="00CC1243">
        <w:lastRenderedPageBreak/>
        <w:drawing>
          <wp:inline distT="0" distB="0" distL="0" distR="0">
            <wp:extent cx="4476750" cy="4895850"/>
            <wp:effectExtent l="0" t="0" r="0" b="0"/>
            <wp:docPr id="221" name="Imagen 221" descr="VirtualBox_Centos7GInit_12_10_2016_18_33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VirtualBox_Centos7GInit_12_10_2016_18_33_46"/>
                    <pic:cNvPicPr>
                      <a:picLocks noChangeAspect="1" noChangeArrowheads="1"/>
                    </pic:cNvPicPr>
                  </pic:nvPicPr>
                  <pic:blipFill>
                    <a:blip r:embed="rId83">
                      <a:extLst>
                        <a:ext uri="{28A0092B-C50C-407E-A947-70E740481C1C}">
                          <a14:useLocalDpi xmlns:a14="http://schemas.microsoft.com/office/drawing/2010/main" val="0"/>
                        </a:ext>
                      </a:extLst>
                    </a:blip>
                    <a:srcRect l="8319" t="6566" r="11885" b="6903"/>
                    <a:stretch>
                      <a:fillRect/>
                    </a:stretch>
                  </pic:blipFill>
                  <pic:spPr bwMode="auto">
                    <a:xfrm>
                      <a:off x="0" y="0"/>
                      <a:ext cx="4476750" cy="4895850"/>
                    </a:xfrm>
                    <a:prstGeom prst="rect">
                      <a:avLst/>
                    </a:prstGeom>
                    <a:noFill/>
                    <a:ln>
                      <a:noFill/>
                    </a:ln>
                  </pic:spPr>
                </pic:pic>
              </a:graphicData>
            </a:graphic>
          </wp:inline>
        </w:drawing>
      </w:r>
    </w:p>
    <w:p w:rsidR="00CC1243" w:rsidRPr="00CC1243" w:rsidRDefault="00CC1243" w:rsidP="00CC1243">
      <w:pPr>
        <w:jc w:val="both"/>
        <w:rPr>
          <w:i/>
          <w:iCs/>
        </w:rPr>
      </w:pPr>
      <w:bookmarkStart w:id="88" w:name="_Toc464065875"/>
      <w:r w:rsidRPr="00CC1243">
        <w:rPr>
          <w:i/>
          <w:iCs/>
        </w:rPr>
        <w:t xml:space="preserve">Ilustración </w:t>
      </w:r>
      <w:r w:rsidR="0052188A">
        <w:rPr>
          <w:i/>
          <w:iCs/>
        </w:rPr>
        <w:t>20</w:t>
      </w:r>
      <w:r w:rsidRPr="00CC1243">
        <w:rPr>
          <w:i/>
          <w:iCs/>
        </w:rPr>
        <w:t xml:space="preserve"> Histograma de la categoría perm</w:t>
      </w:r>
      <w:bookmarkEnd w:id="88"/>
    </w:p>
    <w:p w:rsidR="00CC1243" w:rsidRPr="00CC1243" w:rsidRDefault="002B0BFA" w:rsidP="00CC1243">
      <w:pPr>
        <w:jc w:val="both"/>
      </w:pPr>
      <w:r>
        <w:t xml:space="preserve">A continuación se muestra como obtener </w:t>
      </w:r>
      <w:r w:rsidR="00CC1243" w:rsidRPr="00CC1243">
        <w:t xml:space="preserve">el resumen del conjunto de datos </w:t>
      </w:r>
      <w:r w:rsidR="005A019F">
        <w:t>“</w:t>
      </w:r>
      <w:r w:rsidR="00CC1243" w:rsidRPr="00CC1243">
        <w:t>rock</w:t>
      </w:r>
      <w:r w:rsidR="005A019F">
        <w:t>”</w:t>
      </w:r>
      <w:r w:rsidR="00CC1243" w:rsidRPr="00CC1243">
        <w:t>.</w:t>
      </w:r>
    </w:p>
    <w:p w:rsidR="00CC1243" w:rsidRPr="00CC1243" w:rsidRDefault="00CC1243" w:rsidP="00CC1243">
      <w:pPr>
        <w:jc w:val="both"/>
      </w:pPr>
      <w:r w:rsidRPr="00CC1243">
        <w:t>Comando: &gt;summary(rock)</w:t>
      </w:r>
    </w:p>
    <w:p w:rsidR="00CC1243" w:rsidRPr="00CC1243" w:rsidRDefault="00CC1243" w:rsidP="00CC1243">
      <w:pPr>
        <w:jc w:val="both"/>
      </w:pPr>
      <w:r w:rsidRPr="00CC1243">
        <w:t>Este comando nos permite visualizar un resumen del conjunto de datos mostrando una tabla.</w:t>
      </w:r>
    </w:p>
    <w:p w:rsidR="00CC1243" w:rsidRPr="00CC1243" w:rsidRDefault="00CC1243" w:rsidP="00CC1243">
      <w:pPr>
        <w:jc w:val="both"/>
      </w:pPr>
      <w:r w:rsidRPr="00CC1243">
        <w:lastRenderedPageBreak/>
        <w:drawing>
          <wp:inline distT="0" distB="0" distL="0" distR="0">
            <wp:extent cx="4352925" cy="2943225"/>
            <wp:effectExtent l="0" t="0" r="9525" b="9525"/>
            <wp:docPr id="220" name="Imagen 220" descr="VirtualBox_Centos7GInit_12_10_2016_18_34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VirtualBox_Centos7GInit_12_10_2016_18_34_32"/>
                    <pic:cNvPicPr>
                      <a:picLocks noChangeAspect="1" noChangeArrowheads="1"/>
                    </pic:cNvPicPr>
                  </pic:nvPicPr>
                  <pic:blipFill>
                    <a:blip r:embed="rId84">
                      <a:extLst>
                        <a:ext uri="{28A0092B-C50C-407E-A947-70E740481C1C}">
                          <a14:useLocalDpi xmlns:a14="http://schemas.microsoft.com/office/drawing/2010/main" val="0"/>
                        </a:ext>
                      </a:extLst>
                    </a:blip>
                    <a:srcRect l="8488" t="6566" r="13922" b="41414"/>
                    <a:stretch>
                      <a:fillRect/>
                    </a:stretch>
                  </pic:blipFill>
                  <pic:spPr bwMode="auto">
                    <a:xfrm>
                      <a:off x="0" y="0"/>
                      <a:ext cx="4352925" cy="2943225"/>
                    </a:xfrm>
                    <a:prstGeom prst="rect">
                      <a:avLst/>
                    </a:prstGeom>
                    <a:noFill/>
                    <a:ln>
                      <a:noFill/>
                    </a:ln>
                  </pic:spPr>
                </pic:pic>
              </a:graphicData>
            </a:graphic>
          </wp:inline>
        </w:drawing>
      </w:r>
    </w:p>
    <w:p w:rsidR="00CC1243" w:rsidRPr="00CC1243" w:rsidRDefault="00CC1243" w:rsidP="00CC1243">
      <w:pPr>
        <w:jc w:val="both"/>
        <w:rPr>
          <w:i/>
          <w:iCs/>
        </w:rPr>
      </w:pPr>
      <w:bookmarkStart w:id="89" w:name="_Toc464065876"/>
      <w:r w:rsidRPr="00CC1243">
        <w:rPr>
          <w:i/>
          <w:iCs/>
        </w:rPr>
        <w:t xml:space="preserve">Ilustración </w:t>
      </w:r>
      <w:r w:rsidR="0052188A">
        <w:rPr>
          <w:i/>
          <w:iCs/>
        </w:rPr>
        <w:t>21</w:t>
      </w:r>
      <w:r w:rsidRPr="00CC1243">
        <w:rPr>
          <w:i/>
          <w:iCs/>
        </w:rPr>
        <w:t xml:space="preserve"> Resumen del conjunto de datos rock</w:t>
      </w:r>
      <w:bookmarkEnd w:id="89"/>
    </w:p>
    <w:p w:rsidR="00CC1243" w:rsidRPr="00CC1243" w:rsidRDefault="005A019F" w:rsidP="00CC1243">
      <w:pPr>
        <w:jc w:val="both"/>
      </w:pPr>
      <w:r>
        <w:t>A continuación se muestra como obtener la graficación de la columna “a</w:t>
      </w:r>
      <w:r w:rsidR="00CC1243" w:rsidRPr="00CC1243">
        <w:t>rea</w:t>
      </w:r>
      <w:r>
        <w:t>”</w:t>
      </w:r>
      <w:r w:rsidR="00CC1243" w:rsidRPr="00CC1243">
        <w:t xml:space="preserve"> de las rocas contra la columna </w:t>
      </w:r>
      <w:r>
        <w:t xml:space="preserve">“perm” referente a la </w:t>
      </w:r>
      <w:r w:rsidR="00CC1243" w:rsidRPr="00CC1243">
        <w:t xml:space="preserve">permeabilidad de las rocas del conjunto </w:t>
      </w:r>
      <w:r>
        <w:t>“</w:t>
      </w:r>
      <w:r w:rsidR="00CC1243" w:rsidRPr="00CC1243">
        <w:t>rock</w:t>
      </w:r>
      <w:r>
        <w:t>”</w:t>
      </w:r>
      <w:r w:rsidR="00CC1243" w:rsidRPr="00CC1243">
        <w:t>.</w:t>
      </w:r>
    </w:p>
    <w:p w:rsidR="00CC1243" w:rsidRPr="00CC1243" w:rsidRDefault="00CC1243" w:rsidP="00CC1243">
      <w:pPr>
        <w:jc w:val="both"/>
      </w:pPr>
      <w:r w:rsidRPr="00CC1243">
        <w:t>Comando: &gt;plot(rock$area, rock$perm)</w:t>
      </w:r>
    </w:p>
    <w:p w:rsidR="00CC1243" w:rsidRPr="00CC1243" w:rsidRDefault="00CC1243" w:rsidP="00CC1243">
      <w:pPr>
        <w:jc w:val="both"/>
      </w:pPr>
      <w:r w:rsidRPr="00CC1243">
        <w:t>Este comando nos permite lanzar una gráfica de una o más columnas de un conjunto de datos.</w:t>
      </w:r>
    </w:p>
    <w:p w:rsidR="00CC1243" w:rsidRPr="00CC1243" w:rsidRDefault="00CC1243" w:rsidP="00CC1243">
      <w:pPr>
        <w:jc w:val="both"/>
      </w:pPr>
    </w:p>
    <w:p w:rsidR="00CC1243" w:rsidRPr="00CC1243" w:rsidRDefault="00CC1243" w:rsidP="00CC1243">
      <w:pPr>
        <w:jc w:val="both"/>
      </w:pPr>
      <w:r w:rsidRPr="00CC1243">
        <w:lastRenderedPageBreak/>
        <w:drawing>
          <wp:inline distT="0" distB="0" distL="0" distR="0">
            <wp:extent cx="4476750" cy="4905375"/>
            <wp:effectExtent l="0" t="0" r="0" b="9525"/>
            <wp:docPr id="219" name="Imagen 219" descr="VirtualBox_Centos7GInit_12_10_2016_18_56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VirtualBox_Centos7GInit_12_10_2016_18_56_53"/>
                    <pic:cNvPicPr>
                      <a:picLocks noChangeAspect="1" noChangeArrowheads="1"/>
                    </pic:cNvPicPr>
                  </pic:nvPicPr>
                  <pic:blipFill>
                    <a:blip r:embed="rId85">
                      <a:extLst>
                        <a:ext uri="{28A0092B-C50C-407E-A947-70E740481C1C}">
                          <a14:useLocalDpi xmlns:a14="http://schemas.microsoft.com/office/drawing/2010/main" val="0"/>
                        </a:ext>
                      </a:extLst>
                    </a:blip>
                    <a:srcRect l="8488" t="6734" r="11714" b="6566"/>
                    <a:stretch>
                      <a:fillRect/>
                    </a:stretch>
                  </pic:blipFill>
                  <pic:spPr bwMode="auto">
                    <a:xfrm>
                      <a:off x="0" y="0"/>
                      <a:ext cx="4476750" cy="4905375"/>
                    </a:xfrm>
                    <a:prstGeom prst="rect">
                      <a:avLst/>
                    </a:prstGeom>
                    <a:noFill/>
                    <a:ln>
                      <a:noFill/>
                    </a:ln>
                  </pic:spPr>
                </pic:pic>
              </a:graphicData>
            </a:graphic>
          </wp:inline>
        </w:drawing>
      </w:r>
    </w:p>
    <w:p w:rsidR="00CC1243" w:rsidRPr="00CC1243" w:rsidRDefault="00CC1243" w:rsidP="00CC1243">
      <w:pPr>
        <w:jc w:val="both"/>
        <w:rPr>
          <w:i/>
          <w:iCs/>
        </w:rPr>
      </w:pPr>
      <w:bookmarkStart w:id="90" w:name="_Toc464065877"/>
      <w:r w:rsidRPr="00CC1243">
        <w:rPr>
          <w:i/>
          <w:iCs/>
        </w:rPr>
        <w:t xml:space="preserve">Ilustración </w:t>
      </w:r>
      <w:r w:rsidR="0052188A">
        <w:rPr>
          <w:i/>
          <w:iCs/>
        </w:rPr>
        <w:t>22</w:t>
      </w:r>
      <w:r w:rsidRPr="00CC1243">
        <w:rPr>
          <w:i/>
          <w:iCs/>
        </w:rPr>
        <w:t xml:space="preserve"> Graficación de área contra permeabilidad del conjunto de datos rock</w:t>
      </w:r>
      <w:bookmarkEnd w:id="90"/>
    </w:p>
    <w:p w:rsidR="00DA2032" w:rsidRDefault="00DA2032" w:rsidP="00220FE4">
      <w:pPr>
        <w:jc w:val="both"/>
      </w:pPr>
    </w:p>
    <w:p w:rsidR="00220FE4" w:rsidRDefault="00220FE4" w:rsidP="00DA2032">
      <w:pPr>
        <w:pStyle w:val="Ttulo1"/>
      </w:pPr>
      <w:bookmarkStart w:id="91" w:name="_Toc469694620"/>
      <w:r>
        <w:t>RStudio</w:t>
      </w:r>
      <w:bookmarkEnd w:id="91"/>
    </w:p>
    <w:p w:rsidR="00220FE4" w:rsidRDefault="00220FE4" w:rsidP="00DA2032">
      <w:pPr>
        <w:pStyle w:val="Ttulo2"/>
      </w:pPr>
      <w:bookmarkStart w:id="92" w:name="_Toc469694621"/>
      <w:r>
        <w:t>Acerca de RStudio</w:t>
      </w:r>
      <w:bookmarkEnd w:id="92"/>
    </w:p>
    <w:p w:rsidR="00902882" w:rsidRDefault="006B31A8" w:rsidP="00220FE4">
      <w:pPr>
        <w:jc w:val="both"/>
      </w:pPr>
      <w:r>
        <w:t xml:space="preserve">RStudio es un ambiente de desarrollo integrado (IDE) para el lenguaje y plataforma R. Este ambiente de desarrollo incluye una consola, un editor con resaltado de </w:t>
      </w:r>
      <w:r w:rsidR="00902882">
        <w:t>sintaxis y ejecución directa de código, con excelentes herramientas para Plotting, History y Debuggin y gestión de espacios de trabajo. RStudio está disponible en edición de código abierto y edición comercial capaz de correr en escritorios (Windows, Mac y Linux) o en navegadores conectados a servidores de RStudio o RStudio Professional (Debian/Ubuntu, RedHat/CentOS</w:t>
      </w:r>
      <w:r w:rsidR="00902882" w:rsidRPr="00902882">
        <w:t xml:space="preserve"> </w:t>
      </w:r>
      <w:r w:rsidR="00902882">
        <w:t>y</w:t>
      </w:r>
      <w:r w:rsidR="00902882" w:rsidRPr="00902882">
        <w:t xml:space="preserve"> SUSE Linux</w:t>
      </w:r>
      <w:r w:rsidR="00902882">
        <w:t>).</w:t>
      </w:r>
    </w:p>
    <w:p w:rsidR="00220FE4" w:rsidRDefault="00220FE4" w:rsidP="00DA2032">
      <w:pPr>
        <w:pStyle w:val="Ttulo2"/>
      </w:pPr>
      <w:bookmarkStart w:id="93" w:name="_Toc469694622"/>
      <w:r>
        <w:t>Instalación del Software</w:t>
      </w:r>
      <w:bookmarkEnd w:id="93"/>
    </w:p>
    <w:p w:rsidR="007A7417" w:rsidRDefault="007A7417" w:rsidP="007A7417">
      <w:r>
        <w:t>Para instalar RStudio en su sistema Linux CentOS 7 abra una terminar e inserte la siguiente instrucción:</w:t>
      </w:r>
    </w:p>
    <w:p w:rsidR="00286CA1" w:rsidRPr="007A7417" w:rsidRDefault="00286CA1" w:rsidP="007A7417">
      <w:r>
        <w:t>#</w:t>
      </w:r>
      <w:r w:rsidRPr="00286CA1">
        <w:t xml:space="preserve"> sudo yum install http://download1.rstudio.org/rstudio-0.97.320-x86_64.rpm</w:t>
      </w:r>
    </w:p>
    <w:p w:rsidR="00DA2032" w:rsidRDefault="00BF6D1F" w:rsidP="00220FE4">
      <w:pPr>
        <w:jc w:val="both"/>
      </w:pPr>
      <w:r w:rsidRPr="00BF6D1F">
        <w:lastRenderedPageBreak/>
        <w:drawing>
          <wp:inline distT="0" distB="0" distL="0" distR="0" wp14:anchorId="566B8259" wp14:editId="312ED6FA">
            <wp:extent cx="5612130" cy="391033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910330"/>
                    </a:xfrm>
                    <a:prstGeom prst="rect">
                      <a:avLst/>
                    </a:prstGeom>
                  </pic:spPr>
                </pic:pic>
              </a:graphicData>
            </a:graphic>
          </wp:inline>
        </w:drawing>
      </w:r>
    </w:p>
    <w:p w:rsidR="00286CA1" w:rsidRDefault="00286CA1" w:rsidP="00220FE4">
      <w:pPr>
        <w:jc w:val="both"/>
      </w:pPr>
      <w:r>
        <w:t>A continuación se lanza el proceso de descarga del recurso de instalación correspondiente al paquete de RStudio. Espere mientras termina el proceso de descarga.</w:t>
      </w:r>
    </w:p>
    <w:p w:rsidR="00B85BD2" w:rsidRDefault="00B85BD2" w:rsidP="00220FE4">
      <w:pPr>
        <w:jc w:val="both"/>
      </w:pPr>
      <w:r w:rsidRPr="00B85BD2">
        <w:lastRenderedPageBreak/>
        <w:drawing>
          <wp:inline distT="0" distB="0" distL="0" distR="0" wp14:anchorId="2CA3C89E" wp14:editId="4D89AC1B">
            <wp:extent cx="5612130" cy="391033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910330"/>
                    </a:xfrm>
                    <a:prstGeom prst="rect">
                      <a:avLst/>
                    </a:prstGeom>
                  </pic:spPr>
                </pic:pic>
              </a:graphicData>
            </a:graphic>
          </wp:inline>
        </w:drawing>
      </w:r>
    </w:p>
    <w:p w:rsidR="00286CA1" w:rsidRDefault="00286CA1" w:rsidP="00220FE4">
      <w:pPr>
        <w:jc w:val="both"/>
      </w:pPr>
      <w:r>
        <w:t>El proceso de descarga del recurso termina y solicita la autorización del usuario para continuar con el proceso de instalación del paquete de RStudio. Escriba “y” para confirmar y continuar con la instalación.</w:t>
      </w:r>
    </w:p>
    <w:p w:rsidR="00B85BD2" w:rsidRDefault="00B85BD2" w:rsidP="00220FE4">
      <w:pPr>
        <w:jc w:val="both"/>
      </w:pPr>
      <w:r w:rsidRPr="00B85BD2">
        <w:lastRenderedPageBreak/>
        <w:drawing>
          <wp:inline distT="0" distB="0" distL="0" distR="0" wp14:anchorId="6E24FDF1" wp14:editId="2E8FE038">
            <wp:extent cx="5612130" cy="3910330"/>
            <wp:effectExtent l="0" t="0" r="762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910330"/>
                    </a:xfrm>
                    <a:prstGeom prst="rect">
                      <a:avLst/>
                    </a:prstGeom>
                  </pic:spPr>
                </pic:pic>
              </a:graphicData>
            </a:graphic>
          </wp:inline>
        </w:drawing>
      </w:r>
    </w:p>
    <w:p w:rsidR="00286CA1" w:rsidRDefault="00286CA1" w:rsidP="00220FE4">
      <w:pPr>
        <w:jc w:val="both"/>
      </w:pPr>
      <w:r>
        <w:t>Espere mientras el proceso de instalación termina he informa el estado final de la instalación.</w:t>
      </w:r>
    </w:p>
    <w:p w:rsidR="00B85BD2" w:rsidRDefault="00B85BD2" w:rsidP="00220FE4">
      <w:pPr>
        <w:jc w:val="both"/>
      </w:pPr>
      <w:r w:rsidRPr="00B85BD2">
        <w:drawing>
          <wp:inline distT="0" distB="0" distL="0" distR="0" wp14:anchorId="6B415461" wp14:editId="1FC33A2B">
            <wp:extent cx="5612130" cy="3910330"/>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910330"/>
                    </a:xfrm>
                    <a:prstGeom prst="rect">
                      <a:avLst/>
                    </a:prstGeom>
                  </pic:spPr>
                </pic:pic>
              </a:graphicData>
            </a:graphic>
          </wp:inline>
        </w:drawing>
      </w:r>
    </w:p>
    <w:p w:rsidR="00286CA1" w:rsidRDefault="00286CA1" w:rsidP="00220FE4">
      <w:pPr>
        <w:jc w:val="both"/>
      </w:pPr>
      <w:r>
        <w:lastRenderedPageBreak/>
        <w:t>RStudio se ha instalado en el sistema operativo. Vaya  al menú “Aplicaciones/Programación”. Ahí se encuentra el acceso al aplicativo RStudio.</w:t>
      </w:r>
    </w:p>
    <w:p w:rsidR="00B85BD2" w:rsidRDefault="00B85BD2" w:rsidP="00220FE4">
      <w:pPr>
        <w:jc w:val="both"/>
      </w:pPr>
      <w:r w:rsidRPr="00B85BD2">
        <w:drawing>
          <wp:inline distT="0" distB="0" distL="0" distR="0" wp14:anchorId="6145F036" wp14:editId="16EDCF00">
            <wp:extent cx="5612130" cy="3910330"/>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910330"/>
                    </a:xfrm>
                    <a:prstGeom prst="rect">
                      <a:avLst/>
                    </a:prstGeom>
                  </pic:spPr>
                </pic:pic>
              </a:graphicData>
            </a:graphic>
          </wp:inline>
        </w:drawing>
      </w:r>
    </w:p>
    <w:p w:rsidR="00220FE4" w:rsidRDefault="00220FE4" w:rsidP="00DA2032">
      <w:pPr>
        <w:pStyle w:val="Ttulo2"/>
      </w:pPr>
      <w:bookmarkStart w:id="94" w:name="_Toc469694623"/>
      <w:r>
        <w:t>Desinstalación del Software</w:t>
      </w:r>
      <w:bookmarkEnd w:id="94"/>
    </w:p>
    <w:p w:rsidR="00286CA1" w:rsidRDefault="00286CA1" w:rsidP="00286CA1">
      <w:r>
        <w:t>Para desinstalar el paquete RStudio de su sistema operativo Linux CentOS 7 abra una terminal y ejecute las siguientes instrucciones.</w:t>
      </w:r>
    </w:p>
    <w:p w:rsidR="00286CA1" w:rsidRPr="00286CA1" w:rsidRDefault="00286CA1" w:rsidP="00286CA1">
      <w:r>
        <w:t>#yum –y  remove rstudio</w:t>
      </w:r>
    </w:p>
    <w:p w:rsidR="00DA2032" w:rsidRDefault="005E1DCA" w:rsidP="00220FE4">
      <w:pPr>
        <w:jc w:val="both"/>
      </w:pPr>
      <w:r w:rsidRPr="005E1DCA">
        <w:lastRenderedPageBreak/>
        <w:drawing>
          <wp:inline distT="0" distB="0" distL="0" distR="0" wp14:anchorId="4D9488BE" wp14:editId="16D25D54">
            <wp:extent cx="5612130" cy="391033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910330"/>
                    </a:xfrm>
                    <a:prstGeom prst="rect">
                      <a:avLst/>
                    </a:prstGeom>
                  </pic:spPr>
                </pic:pic>
              </a:graphicData>
            </a:graphic>
          </wp:inline>
        </w:drawing>
      </w:r>
    </w:p>
    <w:p w:rsidR="00286CA1" w:rsidRDefault="00286CA1" w:rsidP="00220FE4">
      <w:pPr>
        <w:jc w:val="both"/>
      </w:pPr>
      <w:r>
        <w:t>El proceso de remoción del aplicativo de RStudio comienza. Espere mientras finaliza.</w:t>
      </w:r>
    </w:p>
    <w:p w:rsidR="005E1DCA" w:rsidRDefault="005E1DCA" w:rsidP="00220FE4">
      <w:pPr>
        <w:jc w:val="both"/>
      </w:pPr>
      <w:r w:rsidRPr="005E1DCA">
        <w:drawing>
          <wp:inline distT="0" distB="0" distL="0" distR="0" wp14:anchorId="0BD87FAE" wp14:editId="1C406869">
            <wp:extent cx="5612130" cy="3910330"/>
            <wp:effectExtent l="0" t="0" r="762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910330"/>
                    </a:xfrm>
                    <a:prstGeom prst="rect">
                      <a:avLst/>
                    </a:prstGeom>
                  </pic:spPr>
                </pic:pic>
              </a:graphicData>
            </a:graphic>
          </wp:inline>
        </w:drawing>
      </w:r>
    </w:p>
    <w:p w:rsidR="00286CA1" w:rsidRDefault="00286CA1" w:rsidP="00220FE4">
      <w:pPr>
        <w:jc w:val="both"/>
      </w:pPr>
      <w:r>
        <w:lastRenderedPageBreak/>
        <w:t>A continuación el sistema arroja el estado final del proceso de remoción del IDE RStudio.</w:t>
      </w:r>
    </w:p>
    <w:p w:rsidR="005E1DCA" w:rsidRDefault="005E1DCA" w:rsidP="00220FE4">
      <w:pPr>
        <w:jc w:val="both"/>
      </w:pPr>
      <w:r w:rsidRPr="005E1DCA">
        <w:drawing>
          <wp:inline distT="0" distB="0" distL="0" distR="0" wp14:anchorId="3B7DBD06" wp14:editId="21857C13">
            <wp:extent cx="5612130" cy="391033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910330"/>
                    </a:xfrm>
                    <a:prstGeom prst="rect">
                      <a:avLst/>
                    </a:prstGeom>
                  </pic:spPr>
                </pic:pic>
              </a:graphicData>
            </a:graphic>
          </wp:inline>
        </w:drawing>
      </w:r>
    </w:p>
    <w:p w:rsidR="00286CA1" w:rsidRDefault="00286CA1" w:rsidP="00220FE4">
      <w:pPr>
        <w:jc w:val="both"/>
      </w:pPr>
      <w:r>
        <w:t>El aplicativo correspondiente a  RStudio ha sido removido del sistema operativo.</w:t>
      </w:r>
    </w:p>
    <w:p w:rsidR="00220FE4" w:rsidRDefault="00220FE4" w:rsidP="00DA2032">
      <w:pPr>
        <w:pStyle w:val="Ttulo2"/>
      </w:pPr>
      <w:bookmarkStart w:id="95" w:name="_Toc469694624"/>
      <w:r>
        <w:t>Primeros pasos</w:t>
      </w:r>
      <w:bookmarkEnd w:id="95"/>
    </w:p>
    <w:p w:rsidR="00066C3B" w:rsidRPr="00066C3B" w:rsidRDefault="00066C3B" w:rsidP="00066C3B">
      <w:r>
        <w:t>Uno de los aspectos importantes a tomar en cuenta p</w:t>
      </w:r>
      <w:r w:rsidRPr="00066C3B">
        <w:t>ara</w:t>
      </w:r>
      <w:r>
        <w:t xml:space="preserve"> lograr</w:t>
      </w:r>
      <w:r w:rsidRPr="00066C3B">
        <w:t xml:space="preserve"> un correcto funcionamiento de R</w:t>
      </w:r>
      <w:r>
        <w:t>Studio</w:t>
      </w:r>
      <w:r w:rsidRPr="00066C3B">
        <w:t xml:space="preserve"> </w:t>
      </w:r>
      <w:r>
        <w:t xml:space="preserve">es el hecho de que </w:t>
      </w:r>
      <w:r w:rsidRPr="00066C3B">
        <w:t>los paquetes deben ser instalados y cargados a necesidad, ya que si se cargan paquetes no necesarios estos consumirán recursos del sistema al mismo tiempo</w:t>
      </w:r>
      <w:r>
        <w:t>,</w:t>
      </w:r>
      <w:r w:rsidRPr="00066C3B">
        <w:t xml:space="preserve"> podrían generar conflictos donde un comando sea similar al de otro paquete cargado en paralelo. Los paquetes pueden instalarse desde repositorios de versiones recomendadas pero también es posible en dado caso optar por paquetes equivalentes desarrollados de manera colaborativa por la comunidad de desarrolladores de R. Los paquetes a partir de desarrollo colaborativo le dan una gran flexibilidad y aumentan notablemente las capacidades de R.</w:t>
      </w:r>
    </w:p>
    <w:p w:rsidR="00066C3B" w:rsidRPr="00066C3B" w:rsidRDefault="00066C3B" w:rsidP="00066C3B">
      <w:r>
        <w:t>A continuación abordaremos la gestión de paquetes de RStudio como ejemplo práctico del uso de esta herramienta IDE.</w:t>
      </w:r>
    </w:p>
    <w:p w:rsidR="00066C3B" w:rsidRPr="00066C3B" w:rsidRDefault="00066C3B" w:rsidP="00066C3B">
      <w:pPr>
        <w:jc w:val="both"/>
      </w:pPr>
      <w:r w:rsidRPr="00066C3B">
        <w:t>El sistema carga paquetes por defecto pero, es posible para el usuario personalizar la sesión de trabajo añadiendo paquetes extra.</w:t>
      </w:r>
    </w:p>
    <w:p w:rsidR="00066C3B" w:rsidRDefault="00066C3B" w:rsidP="00066C3B">
      <w:pPr>
        <w:jc w:val="both"/>
      </w:pPr>
      <w:r w:rsidRPr="00066C3B">
        <w:t>Se recomienda cargar únicamente los paquetes a utilizar y en orden de uso, ya que podrían producirse conflictos entre paquetes o ralentizar el sistema.</w:t>
      </w:r>
    </w:p>
    <w:p w:rsidR="006D1782" w:rsidRPr="00066C3B" w:rsidRDefault="006D1782" w:rsidP="006D1782">
      <w:pPr>
        <w:pStyle w:val="Ttulo3"/>
      </w:pPr>
      <w:bookmarkStart w:id="96" w:name="_Toc466485425"/>
      <w:bookmarkStart w:id="97" w:name="_Toc469694625"/>
      <w:r>
        <w:t>Concepto</w:t>
      </w:r>
      <w:r w:rsidRPr="00AF0A6D">
        <w:t xml:space="preserve"> “</w:t>
      </w:r>
      <w:r>
        <w:t xml:space="preserve">paquete por </w:t>
      </w:r>
      <w:r w:rsidRPr="00AF0A6D">
        <w:t>defec</w:t>
      </w:r>
      <w:r>
        <w:t>to”, “paquete cargado” o “paquete disponible”</w:t>
      </w:r>
      <w:bookmarkEnd w:id="96"/>
      <w:bookmarkEnd w:id="97"/>
    </w:p>
    <w:p w:rsidR="00066C3B" w:rsidRPr="00066C3B" w:rsidRDefault="00066C3B" w:rsidP="00066C3B">
      <w:pPr>
        <w:jc w:val="both"/>
      </w:pPr>
      <w:r w:rsidRPr="00066C3B">
        <w:t>Paquetes Defecto: Paquetes cargados desde inicio por y a nivel de sistema.</w:t>
      </w:r>
    </w:p>
    <w:p w:rsidR="00066C3B" w:rsidRPr="00066C3B" w:rsidRDefault="00066C3B" w:rsidP="00066C3B">
      <w:pPr>
        <w:jc w:val="both"/>
      </w:pPr>
      <w:r w:rsidRPr="00066C3B">
        <w:lastRenderedPageBreak/>
        <w:t>Comandos:</w:t>
      </w:r>
    </w:p>
    <w:p w:rsidR="00066C3B" w:rsidRPr="00066C3B" w:rsidRDefault="00066C3B" w:rsidP="00066C3B">
      <w:pPr>
        <w:jc w:val="both"/>
      </w:pPr>
      <w:r w:rsidRPr="00066C3B">
        <w:t>getOption("defaultPackages")</w:t>
      </w:r>
    </w:p>
    <w:p w:rsidR="00066C3B" w:rsidRPr="00066C3B" w:rsidRDefault="00066C3B" w:rsidP="00066C3B">
      <w:pPr>
        <w:jc w:val="both"/>
      </w:pPr>
      <w:r w:rsidRPr="00066C3B">
        <w:t>Paquetes Cargados: Paquetes que se han añadido a la sesión de trabajo.</w:t>
      </w:r>
    </w:p>
    <w:p w:rsidR="00066C3B" w:rsidRPr="00066C3B" w:rsidRDefault="00066C3B" w:rsidP="00066C3B">
      <w:pPr>
        <w:jc w:val="both"/>
      </w:pPr>
      <w:r w:rsidRPr="00066C3B">
        <w:t>(.packages())</w:t>
      </w:r>
    </w:p>
    <w:p w:rsidR="00066C3B" w:rsidRPr="00066C3B" w:rsidRDefault="00066C3B" w:rsidP="00066C3B">
      <w:pPr>
        <w:jc w:val="both"/>
      </w:pPr>
      <w:r w:rsidRPr="00066C3B">
        <w:t>Paquetes Disponibles: Paquetes elegibles para añadir a la sesión de trabajo.</w:t>
      </w:r>
    </w:p>
    <w:p w:rsidR="00066C3B" w:rsidRPr="00066C3B" w:rsidRDefault="00066C3B" w:rsidP="00066C3B">
      <w:pPr>
        <w:jc w:val="both"/>
      </w:pPr>
      <w:r w:rsidRPr="00066C3B">
        <w:t>(.packages(all.available=TRUE))</w:t>
      </w:r>
    </w:p>
    <w:p w:rsidR="00066C3B" w:rsidRPr="00066C3B" w:rsidRDefault="00066C3B" w:rsidP="00066C3B">
      <w:pPr>
        <w:jc w:val="both"/>
      </w:pPr>
    </w:p>
    <w:p w:rsidR="00066C3B" w:rsidRPr="00066C3B" w:rsidRDefault="00066C3B" w:rsidP="00426E63">
      <w:pPr>
        <w:pStyle w:val="Ttulo3"/>
      </w:pPr>
      <w:bookmarkStart w:id="98" w:name="_Toc466485426"/>
      <w:bookmarkStart w:id="99" w:name="_Toc469694626"/>
      <w:r w:rsidRPr="00066C3B">
        <w:t>Conceptos de R packages base, recommended &amp; contributed.</w:t>
      </w:r>
      <w:bookmarkEnd w:id="98"/>
      <w:bookmarkEnd w:id="99"/>
    </w:p>
    <w:p w:rsidR="00066C3B" w:rsidRPr="00066C3B" w:rsidRDefault="00066C3B" w:rsidP="00066C3B">
      <w:pPr>
        <w:jc w:val="both"/>
      </w:pPr>
    </w:p>
    <w:p w:rsidR="00066C3B" w:rsidRPr="00066C3B" w:rsidRDefault="00066C3B" w:rsidP="00066C3B">
      <w:pPr>
        <w:jc w:val="both"/>
      </w:pPr>
      <w:r w:rsidRPr="00066C3B">
        <w:t>Base: Paquete que forma parte de la distribución base de R.</w:t>
      </w:r>
    </w:p>
    <w:p w:rsidR="00066C3B" w:rsidRPr="00066C3B" w:rsidRDefault="00066C3B" w:rsidP="00066C3B">
      <w:pPr>
        <w:jc w:val="both"/>
      </w:pPr>
      <w:r w:rsidRPr="00066C3B">
        <w:t>Recomendado: Paquete estable con soporte que puede ser añadido a la base de R.</w:t>
      </w:r>
    </w:p>
    <w:p w:rsidR="00066C3B" w:rsidRPr="00066C3B" w:rsidRDefault="00066C3B" w:rsidP="00066C3B">
      <w:pPr>
        <w:jc w:val="both"/>
      </w:pPr>
      <w:r w:rsidRPr="00066C3B">
        <w:t>Contribuido: Paquete modificado con aportaciones de la comunidad.</w:t>
      </w:r>
    </w:p>
    <w:p w:rsidR="00426E63" w:rsidRPr="00066C3B" w:rsidRDefault="00690BD3" w:rsidP="00690BD3">
      <w:pPr>
        <w:pStyle w:val="Ttulo3"/>
      </w:pPr>
      <w:bookmarkStart w:id="100" w:name="_Toc469694627"/>
      <w:r w:rsidRPr="00066C3B">
        <w:t>Establecimiento del d</w:t>
      </w:r>
      <w:r>
        <w:t>i</w:t>
      </w:r>
      <w:r w:rsidRPr="00066C3B">
        <w:t>rectorio de la sesión</w:t>
      </w:r>
      <w:r>
        <w:t xml:space="preserve"> de</w:t>
      </w:r>
      <w:r w:rsidRPr="00066C3B">
        <w:t xml:space="preserve"> trabajo</w:t>
      </w:r>
      <w:bookmarkEnd w:id="100"/>
    </w:p>
    <w:p w:rsidR="00066C3B" w:rsidRPr="00066C3B" w:rsidRDefault="00066C3B" w:rsidP="00066C3B">
      <w:pPr>
        <w:jc w:val="both"/>
      </w:pPr>
      <w:r w:rsidRPr="00066C3B">
        <w:drawing>
          <wp:inline distT="0" distB="0" distL="0" distR="0" wp14:anchorId="0C04B91D" wp14:editId="2C3E4B0E">
            <wp:extent cx="3752850" cy="3019425"/>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Centos7GInit_09_11_2016_16_14_39.png"/>
                    <pic:cNvPicPr/>
                  </pic:nvPicPr>
                  <pic:blipFill rotWithShape="1">
                    <a:blip r:embed="rId94">
                      <a:extLst>
                        <a:ext uri="{28A0092B-C50C-407E-A947-70E740481C1C}">
                          <a14:useLocalDpi xmlns:a14="http://schemas.microsoft.com/office/drawing/2010/main" val="0"/>
                        </a:ext>
                      </a:extLst>
                    </a:blip>
                    <a:srcRect l="2886" t="7694" r="30245" b="20564"/>
                    <a:stretch/>
                  </pic:blipFill>
                  <pic:spPr bwMode="auto">
                    <a:xfrm>
                      <a:off x="0" y="0"/>
                      <a:ext cx="3752850" cy="3019425"/>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690BD3" w:rsidP="00066C3B">
      <w:pPr>
        <w:jc w:val="both"/>
      </w:pPr>
      <w:r>
        <w:t>Con el comando setwd() se establece el</w:t>
      </w:r>
      <w:r w:rsidR="00066C3B" w:rsidRPr="00066C3B">
        <w:t xml:space="preserve"> d</w:t>
      </w:r>
      <w:r w:rsidR="00426E63">
        <w:t>i</w:t>
      </w:r>
      <w:r w:rsidR="00066C3B" w:rsidRPr="00066C3B">
        <w:t xml:space="preserve">rectorio </w:t>
      </w:r>
      <w:r w:rsidR="00426E63" w:rsidRPr="00066C3B">
        <w:t>de la sesión</w:t>
      </w:r>
      <w:r w:rsidR="00426E63">
        <w:t xml:space="preserve"> de</w:t>
      </w:r>
      <w:r w:rsidR="00066C3B" w:rsidRPr="00066C3B">
        <w:t xml:space="preserve"> trabajo.</w:t>
      </w:r>
    </w:p>
    <w:p w:rsidR="00066C3B" w:rsidRPr="00066C3B" w:rsidRDefault="00066C3B" w:rsidP="00066C3B">
      <w:pPr>
        <w:jc w:val="both"/>
      </w:pPr>
      <w:r w:rsidRPr="00066C3B">
        <w:lastRenderedPageBreak/>
        <w:drawing>
          <wp:inline distT="0" distB="0" distL="0" distR="0" wp14:anchorId="6CD2106E" wp14:editId="51CD3C94">
            <wp:extent cx="3752850" cy="303847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Centos7GInit_09_11_2016_16_15_30.png"/>
                    <pic:cNvPicPr/>
                  </pic:nvPicPr>
                  <pic:blipFill rotWithShape="1">
                    <a:blip r:embed="rId95">
                      <a:extLst>
                        <a:ext uri="{28A0092B-C50C-407E-A947-70E740481C1C}">
                          <a14:useLocalDpi xmlns:a14="http://schemas.microsoft.com/office/drawing/2010/main" val="0"/>
                        </a:ext>
                      </a:extLst>
                    </a:blip>
                    <a:srcRect l="2716" t="7469" r="30414" b="20338"/>
                    <a:stretch/>
                  </pic:blipFill>
                  <pic:spPr bwMode="auto">
                    <a:xfrm>
                      <a:off x="0" y="0"/>
                      <a:ext cx="3752850" cy="3038475"/>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066C3B" w:rsidP="00066C3B">
      <w:pPr>
        <w:jc w:val="both"/>
      </w:pPr>
      <w:r w:rsidRPr="00066C3B">
        <w:t xml:space="preserve">Instalación del paquete </w:t>
      </w:r>
      <w:r w:rsidR="00426E63">
        <w:t>“</w:t>
      </w:r>
      <w:r w:rsidRPr="00066C3B">
        <w:t>sqldf</w:t>
      </w:r>
      <w:r w:rsidR="00426E63">
        <w:t>”</w:t>
      </w:r>
      <w:r w:rsidR="00690BD3">
        <w:t xml:space="preserve"> mediante el comando install.packages().</w:t>
      </w:r>
    </w:p>
    <w:p w:rsidR="00066C3B" w:rsidRPr="00066C3B" w:rsidRDefault="00066C3B" w:rsidP="00066C3B">
      <w:pPr>
        <w:jc w:val="both"/>
      </w:pPr>
      <w:r w:rsidRPr="00066C3B">
        <w:drawing>
          <wp:inline distT="0" distB="0" distL="0" distR="0" wp14:anchorId="4999D3E7" wp14:editId="2D633277">
            <wp:extent cx="375285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Centos7GInit_09_11_2016_16_15_37.png"/>
                    <pic:cNvPicPr/>
                  </pic:nvPicPr>
                  <pic:blipFill rotWithShape="1">
                    <a:blip r:embed="rId96">
                      <a:extLst>
                        <a:ext uri="{28A0092B-C50C-407E-A947-70E740481C1C}">
                          <a14:useLocalDpi xmlns:a14="http://schemas.microsoft.com/office/drawing/2010/main" val="0"/>
                        </a:ext>
                      </a:extLst>
                    </a:blip>
                    <a:srcRect l="2716" t="7469" r="30414" b="20338"/>
                    <a:stretch/>
                  </pic:blipFill>
                  <pic:spPr bwMode="auto">
                    <a:xfrm>
                      <a:off x="0" y="0"/>
                      <a:ext cx="3752850" cy="3038475"/>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426E63" w:rsidP="00066C3B">
      <w:pPr>
        <w:jc w:val="both"/>
      </w:pPr>
      <w:r>
        <w:t>De esta manera debería ocurrir la f</w:t>
      </w:r>
      <w:r w:rsidR="00066C3B" w:rsidRPr="00066C3B">
        <w:t xml:space="preserve">inalización de la instalación del paquete </w:t>
      </w:r>
      <w:r>
        <w:t>“</w:t>
      </w:r>
      <w:r w:rsidR="00066C3B" w:rsidRPr="00066C3B">
        <w:t>sqldf</w:t>
      </w:r>
      <w:r>
        <w:t>”</w:t>
      </w:r>
      <w:r w:rsidR="00066C3B" w:rsidRPr="00066C3B">
        <w:t>.</w:t>
      </w:r>
    </w:p>
    <w:p w:rsidR="00066C3B" w:rsidRPr="00066C3B" w:rsidRDefault="00066C3B" w:rsidP="00066C3B">
      <w:pPr>
        <w:jc w:val="both"/>
      </w:pPr>
      <w:r w:rsidRPr="00066C3B">
        <w:lastRenderedPageBreak/>
        <w:drawing>
          <wp:inline distT="0" distB="0" distL="0" distR="0" wp14:anchorId="5193C823" wp14:editId="2D71B671">
            <wp:extent cx="3752850" cy="3038475"/>
            <wp:effectExtent l="0" t="0" r="0" b="952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Centos7GInit_09_11_2016_16_16_14.png"/>
                    <pic:cNvPicPr/>
                  </pic:nvPicPr>
                  <pic:blipFill rotWithShape="1">
                    <a:blip r:embed="rId97">
                      <a:extLst>
                        <a:ext uri="{28A0092B-C50C-407E-A947-70E740481C1C}">
                          <a14:useLocalDpi xmlns:a14="http://schemas.microsoft.com/office/drawing/2010/main" val="0"/>
                        </a:ext>
                      </a:extLst>
                    </a:blip>
                    <a:srcRect l="2716" t="7469" r="30414" b="20338"/>
                    <a:stretch/>
                  </pic:blipFill>
                  <pic:spPr bwMode="auto">
                    <a:xfrm>
                      <a:off x="0" y="0"/>
                      <a:ext cx="3752850" cy="3038475"/>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3462D5" w:rsidP="00066C3B">
      <w:pPr>
        <w:jc w:val="both"/>
      </w:pPr>
      <w:r>
        <w:t>Con el comando library es como se indica la c</w:t>
      </w:r>
      <w:r w:rsidR="00066C3B" w:rsidRPr="00066C3B">
        <w:t xml:space="preserve">arga del paquete </w:t>
      </w:r>
      <w:r>
        <w:t>“</w:t>
      </w:r>
      <w:r w:rsidR="00066C3B" w:rsidRPr="00066C3B">
        <w:t>sqldf</w:t>
      </w:r>
      <w:r>
        <w:t>”</w:t>
      </w:r>
      <w:r w:rsidR="00066C3B" w:rsidRPr="00066C3B">
        <w:t xml:space="preserve"> y </w:t>
      </w:r>
      <w:r>
        <w:t xml:space="preserve">la </w:t>
      </w:r>
      <w:r w:rsidRPr="00066C3B">
        <w:t>ejecución</w:t>
      </w:r>
      <w:r w:rsidR="00066C3B" w:rsidRPr="00066C3B">
        <w:t xml:space="preserve"> de</w:t>
      </w:r>
      <w:r>
        <w:t>l</w:t>
      </w:r>
      <w:r w:rsidR="00066C3B" w:rsidRPr="00066C3B">
        <w:t xml:space="preserve"> script de consultas en sintaxis de SQLite.</w:t>
      </w:r>
    </w:p>
    <w:p w:rsidR="00066C3B" w:rsidRPr="00066C3B" w:rsidRDefault="00066C3B" w:rsidP="00066C3B">
      <w:pPr>
        <w:jc w:val="both"/>
      </w:pPr>
      <w:r w:rsidRPr="00066C3B">
        <w:drawing>
          <wp:inline distT="0" distB="0" distL="0" distR="0" wp14:anchorId="7E70CAB7" wp14:editId="481DBB20">
            <wp:extent cx="3752850" cy="3038475"/>
            <wp:effectExtent l="0" t="0" r="0" b="952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Centos7GInit_09_11_2016_16_16_27.png"/>
                    <pic:cNvPicPr/>
                  </pic:nvPicPr>
                  <pic:blipFill rotWithShape="1">
                    <a:blip r:embed="rId98">
                      <a:extLst>
                        <a:ext uri="{28A0092B-C50C-407E-A947-70E740481C1C}">
                          <a14:useLocalDpi xmlns:a14="http://schemas.microsoft.com/office/drawing/2010/main" val="0"/>
                        </a:ext>
                      </a:extLst>
                    </a:blip>
                    <a:srcRect l="2884" t="7694" r="30245" b="20112"/>
                    <a:stretch/>
                  </pic:blipFill>
                  <pic:spPr bwMode="auto">
                    <a:xfrm>
                      <a:off x="0" y="0"/>
                      <a:ext cx="3752850" cy="3038475"/>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066C3B" w:rsidP="00066C3B">
      <w:pPr>
        <w:jc w:val="both"/>
      </w:pPr>
      <w:r w:rsidRPr="00066C3B">
        <w:t xml:space="preserve">Carga del paquete </w:t>
      </w:r>
      <w:r w:rsidR="003462D5">
        <w:t>“</w:t>
      </w:r>
      <w:r w:rsidRPr="00066C3B">
        <w:t>sqldf</w:t>
      </w:r>
      <w:r w:rsidR="003462D5">
        <w:t>”</w:t>
      </w:r>
      <w:r w:rsidRPr="00066C3B">
        <w:t xml:space="preserve"> y </w:t>
      </w:r>
      <w:r w:rsidR="003462D5" w:rsidRPr="00066C3B">
        <w:t>ejecución</w:t>
      </w:r>
      <w:r w:rsidRPr="00066C3B">
        <w:t xml:space="preserve"> de script de consultas en sintaxis de SQLite (pantalla complementaria).</w:t>
      </w:r>
    </w:p>
    <w:p w:rsidR="00066C3B" w:rsidRPr="00066C3B" w:rsidRDefault="00066C3B" w:rsidP="00066C3B">
      <w:pPr>
        <w:jc w:val="both"/>
      </w:pPr>
      <w:r w:rsidRPr="00066C3B">
        <w:lastRenderedPageBreak/>
        <w:drawing>
          <wp:inline distT="0" distB="0" distL="0" distR="0" wp14:anchorId="37A0A327" wp14:editId="289FD18E">
            <wp:extent cx="3752850" cy="303847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Centos7GInit_09_11_2016_16_16_36.png"/>
                    <pic:cNvPicPr/>
                  </pic:nvPicPr>
                  <pic:blipFill rotWithShape="1">
                    <a:blip r:embed="rId99">
                      <a:extLst>
                        <a:ext uri="{28A0092B-C50C-407E-A947-70E740481C1C}">
                          <a14:useLocalDpi xmlns:a14="http://schemas.microsoft.com/office/drawing/2010/main" val="0"/>
                        </a:ext>
                      </a:extLst>
                    </a:blip>
                    <a:srcRect l="2716" t="7469" r="30414" b="20338"/>
                    <a:stretch/>
                  </pic:blipFill>
                  <pic:spPr bwMode="auto">
                    <a:xfrm>
                      <a:off x="0" y="0"/>
                      <a:ext cx="3752850" cy="3038475"/>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066C3B" w:rsidP="00066C3B">
      <w:pPr>
        <w:jc w:val="both"/>
      </w:pPr>
      <w:r w:rsidRPr="00066C3B">
        <w:t xml:space="preserve">Carga del paquete </w:t>
      </w:r>
      <w:r w:rsidR="003462D5">
        <w:t>“</w:t>
      </w:r>
      <w:r w:rsidRPr="00066C3B">
        <w:t>sqldf</w:t>
      </w:r>
      <w:r w:rsidR="003462D5">
        <w:t>”</w:t>
      </w:r>
      <w:r w:rsidRPr="00066C3B">
        <w:t xml:space="preserve"> y </w:t>
      </w:r>
      <w:r w:rsidR="003462D5" w:rsidRPr="00066C3B">
        <w:t>ejecución</w:t>
      </w:r>
      <w:r w:rsidRPr="00066C3B">
        <w:t xml:space="preserve"> de script de consultas en sintaxis de SQLite (pantalla complementaria).</w:t>
      </w:r>
    </w:p>
    <w:p w:rsidR="00066C3B" w:rsidRPr="00066C3B" w:rsidRDefault="00066C3B" w:rsidP="00066C3B">
      <w:pPr>
        <w:jc w:val="both"/>
      </w:pPr>
      <w:r w:rsidRPr="00066C3B">
        <w:drawing>
          <wp:inline distT="0" distB="0" distL="0" distR="0" wp14:anchorId="16370BE1" wp14:editId="58CF81AA">
            <wp:extent cx="3752850" cy="304800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Centos7GInit_09_11_2016_16_18_28.png"/>
                    <pic:cNvPicPr/>
                  </pic:nvPicPr>
                  <pic:blipFill rotWithShape="1">
                    <a:blip r:embed="rId100">
                      <a:extLst>
                        <a:ext uri="{28A0092B-C50C-407E-A947-70E740481C1C}">
                          <a14:useLocalDpi xmlns:a14="http://schemas.microsoft.com/office/drawing/2010/main" val="0"/>
                        </a:ext>
                      </a:extLst>
                    </a:blip>
                    <a:srcRect l="2716" t="7469" r="30414" b="20112"/>
                    <a:stretch/>
                  </pic:blipFill>
                  <pic:spPr bwMode="auto">
                    <a:xfrm>
                      <a:off x="0" y="0"/>
                      <a:ext cx="3752850" cy="3048000"/>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066C3B" w:rsidP="00066C3B">
      <w:pPr>
        <w:jc w:val="both"/>
      </w:pPr>
      <w:r w:rsidRPr="00066C3B">
        <w:t xml:space="preserve">Carga del paquete </w:t>
      </w:r>
      <w:r w:rsidR="003462D5">
        <w:t>“</w:t>
      </w:r>
      <w:r w:rsidRPr="00066C3B">
        <w:t>sqldf</w:t>
      </w:r>
      <w:r w:rsidR="003462D5">
        <w:t>”</w:t>
      </w:r>
      <w:r w:rsidRPr="00066C3B">
        <w:t xml:space="preserve"> y </w:t>
      </w:r>
      <w:r w:rsidR="003462D5" w:rsidRPr="00066C3B">
        <w:t>ejecución</w:t>
      </w:r>
      <w:r w:rsidRPr="00066C3B">
        <w:t xml:space="preserve"> de script de consultas en sintaxis de SQLite (pantalla complementaria).</w:t>
      </w:r>
    </w:p>
    <w:p w:rsidR="00066C3B" w:rsidRPr="00066C3B" w:rsidRDefault="00066C3B" w:rsidP="00066C3B">
      <w:pPr>
        <w:jc w:val="both"/>
      </w:pPr>
    </w:p>
    <w:p w:rsidR="00066C3B" w:rsidRPr="00066C3B" w:rsidRDefault="00066C3B" w:rsidP="00066C3B">
      <w:pPr>
        <w:jc w:val="both"/>
      </w:pPr>
      <w:r w:rsidRPr="00066C3B">
        <w:lastRenderedPageBreak/>
        <w:drawing>
          <wp:inline distT="0" distB="0" distL="0" distR="0" wp14:anchorId="2BAE492D" wp14:editId="583A04D5">
            <wp:extent cx="3752850" cy="3038475"/>
            <wp:effectExtent l="0" t="0" r="0"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Centos7GInit_09_11_2016_16_19_07.png"/>
                    <pic:cNvPicPr/>
                  </pic:nvPicPr>
                  <pic:blipFill rotWithShape="1">
                    <a:blip r:embed="rId101">
                      <a:extLst>
                        <a:ext uri="{28A0092B-C50C-407E-A947-70E740481C1C}">
                          <a14:useLocalDpi xmlns:a14="http://schemas.microsoft.com/office/drawing/2010/main" val="0"/>
                        </a:ext>
                      </a:extLst>
                    </a:blip>
                    <a:srcRect l="2716" t="7242" r="30414" b="20564"/>
                    <a:stretch/>
                  </pic:blipFill>
                  <pic:spPr bwMode="auto">
                    <a:xfrm>
                      <a:off x="0" y="0"/>
                      <a:ext cx="3752850" cy="3038475"/>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3462D5" w:rsidP="00066C3B">
      <w:pPr>
        <w:jc w:val="both"/>
      </w:pPr>
      <w:r>
        <w:t>Con el comando install.packages() indicamos la ins</w:t>
      </w:r>
      <w:r w:rsidR="00066C3B" w:rsidRPr="00066C3B">
        <w:t xml:space="preserve">talación del paquete </w:t>
      </w:r>
      <w:r>
        <w:t>“</w:t>
      </w:r>
      <w:r w:rsidR="00066C3B" w:rsidRPr="00066C3B">
        <w:t>forecast</w:t>
      </w:r>
      <w:r>
        <w:t>”</w:t>
      </w:r>
      <w:r w:rsidR="00066C3B" w:rsidRPr="00066C3B">
        <w:t>.</w:t>
      </w:r>
    </w:p>
    <w:p w:rsidR="00066C3B" w:rsidRPr="00066C3B" w:rsidRDefault="00066C3B" w:rsidP="00066C3B">
      <w:pPr>
        <w:jc w:val="both"/>
      </w:pPr>
      <w:r w:rsidRPr="00066C3B">
        <w:drawing>
          <wp:inline distT="0" distB="0" distL="0" distR="0" wp14:anchorId="44D85624" wp14:editId="3A6D7919">
            <wp:extent cx="3752850" cy="3057525"/>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Centos7GInit_09_11_2016_16_20_37.png"/>
                    <pic:cNvPicPr/>
                  </pic:nvPicPr>
                  <pic:blipFill rotWithShape="1">
                    <a:blip r:embed="rId102">
                      <a:extLst>
                        <a:ext uri="{28A0092B-C50C-407E-A947-70E740481C1C}">
                          <a14:useLocalDpi xmlns:a14="http://schemas.microsoft.com/office/drawing/2010/main" val="0"/>
                        </a:ext>
                      </a:extLst>
                    </a:blip>
                    <a:srcRect l="2716" t="7469" r="30414" b="19885"/>
                    <a:stretch/>
                  </pic:blipFill>
                  <pic:spPr bwMode="auto">
                    <a:xfrm>
                      <a:off x="0" y="0"/>
                      <a:ext cx="3752850" cy="3057525"/>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3462D5" w:rsidP="00066C3B">
      <w:pPr>
        <w:jc w:val="both"/>
      </w:pPr>
      <w:r>
        <w:t>De esta manera debería f</w:t>
      </w:r>
      <w:r w:rsidR="00066C3B" w:rsidRPr="00066C3B">
        <w:t>inaliza</w:t>
      </w:r>
      <w:r>
        <w:t xml:space="preserve">r </w:t>
      </w:r>
      <w:r w:rsidR="00066C3B" w:rsidRPr="00066C3B">
        <w:t xml:space="preserve">la instalación del paquete </w:t>
      </w:r>
      <w:r>
        <w:t>“</w:t>
      </w:r>
      <w:r w:rsidR="00066C3B" w:rsidRPr="00066C3B">
        <w:t>forecast</w:t>
      </w:r>
      <w:r>
        <w:t>”</w:t>
      </w:r>
      <w:r w:rsidR="00066C3B" w:rsidRPr="00066C3B">
        <w:t>.</w:t>
      </w:r>
    </w:p>
    <w:p w:rsidR="00066C3B" w:rsidRPr="00066C3B" w:rsidRDefault="00066C3B" w:rsidP="00066C3B">
      <w:pPr>
        <w:jc w:val="both"/>
      </w:pPr>
      <w:r w:rsidRPr="00066C3B">
        <w:lastRenderedPageBreak/>
        <w:drawing>
          <wp:inline distT="0" distB="0" distL="0" distR="0" wp14:anchorId="14CB7BA4" wp14:editId="5D5307F6">
            <wp:extent cx="3752850" cy="304800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Centos7GInit_09_11_2016_16_21_09.png"/>
                    <pic:cNvPicPr/>
                  </pic:nvPicPr>
                  <pic:blipFill rotWithShape="1">
                    <a:blip r:embed="rId103">
                      <a:extLst>
                        <a:ext uri="{28A0092B-C50C-407E-A947-70E740481C1C}">
                          <a14:useLocalDpi xmlns:a14="http://schemas.microsoft.com/office/drawing/2010/main" val="0"/>
                        </a:ext>
                      </a:extLst>
                    </a:blip>
                    <a:srcRect l="2546" t="7469" r="30584" b="20112"/>
                    <a:stretch/>
                  </pic:blipFill>
                  <pic:spPr bwMode="auto">
                    <a:xfrm>
                      <a:off x="0" y="0"/>
                      <a:ext cx="3752850" cy="3048000"/>
                    </a:xfrm>
                    <a:prstGeom prst="rect">
                      <a:avLst/>
                    </a:prstGeom>
                    <a:ln>
                      <a:noFill/>
                    </a:ln>
                    <a:extLst>
                      <a:ext uri="{53640926-AAD7-44D8-BBD7-CCE9431645EC}">
                        <a14:shadowObscured xmlns:a14="http://schemas.microsoft.com/office/drawing/2010/main"/>
                      </a:ext>
                    </a:extLst>
                  </pic:spPr>
                </pic:pic>
              </a:graphicData>
            </a:graphic>
          </wp:inline>
        </w:drawing>
      </w:r>
    </w:p>
    <w:p w:rsidR="00066C3B" w:rsidRPr="00066C3B" w:rsidRDefault="003462D5" w:rsidP="00066C3B">
      <w:pPr>
        <w:jc w:val="both"/>
      </w:pPr>
      <w:r>
        <w:t>Mediante el comando library() se indica la c</w:t>
      </w:r>
      <w:r w:rsidR="00066C3B" w:rsidRPr="00066C3B">
        <w:t xml:space="preserve">arga del paquete </w:t>
      </w:r>
      <w:r>
        <w:t>“</w:t>
      </w:r>
      <w:r w:rsidR="00066C3B" w:rsidRPr="00066C3B">
        <w:t>forecast</w:t>
      </w:r>
      <w:r>
        <w:t>”</w:t>
      </w:r>
      <w:r w:rsidR="00066C3B" w:rsidRPr="00066C3B">
        <w:t xml:space="preserve"> y </w:t>
      </w:r>
      <w:r>
        <w:t xml:space="preserve">la </w:t>
      </w:r>
      <w:r w:rsidRPr="00066C3B">
        <w:t>ejecución</w:t>
      </w:r>
      <w:r w:rsidR="00066C3B" w:rsidRPr="00066C3B">
        <w:t xml:space="preserve"> de</w:t>
      </w:r>
      <w:r>
        <w:t>l script para análisis</w:t>
      </w:r>
      <w:r w:rsidR="00066C3B" w:rsidRPr="00066C3B">
        <w:t xml:space="preserve"> de series temporales.</w:t>
      </w:r>
    </w:p>
    <w:p w:rsidR="00066C3B" w:rsidRPr="00066C3B" w:rsidRDefault="00066C3B" w:rsidP="00066C3B">
      <w:pPr>
        <w:jc w:val="both"/>
      </w:pPr>
      <w:r w:rsidRPr="00066C3B">
        <w:drawing>
          <wp:inline distT="0" distB="0" distL="0" distR="0" wp14:anchorId="556549D9" wp14:editId="29CEEFBC">
            <wp:extent cx="3752850" cy="302895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Centos7GInit_09_11_2016_16_21_25.png"/>
                    <pic:cNvPicPr/>
                  </pic:nvPicPr>
                  <pic:blipFill rotWithShape="1">
                    <a:blip r:embed="rId104">
                      <a:extLst>
                        <a:ext uri="{28A0092B-C50C-407E-A947-70E740481C1C}">
                          <a14:useLocalDpi xmlns:a14="http://schemas.microsoft.com/office/drawing/2010/main" val="0"/>
                        </a:ext>
                      </a:extLst>
                    </a:blip>
                    <a:srcRect l="2884" t="7920" r="30245" b="20112"/>
                    <a:stretch/>
                  </pic:blipFill>
                  <pic:spPr bwMode="auto">
                    <a:xfrm>
                      <a:off x="0" y="0"/>
                      <a:ext cx="3752850" cy="3028950"/>
                    </a:xfrm>
                    <a:prstGeom prst="rect">
                      <a:avLst/>
                    </a:prstGeom>
                    <a:ln>
                      <a:noFill/>
                    </a:ln>
                    <a:extLst>
                      <a:ext uri="{53640926-AAD7-44D8-BBD7-CCE9431645EC}">
                        <a14:shadowObscured xmlns:a14="http://schemas.microsoft.com/office/drawing/2010/main"/>
                      </a:ext>
                    </a:extLst>
                  </pic:spPr>
                </pic:pic>
              </a:graphicData>
            </a:graphic>
          </wp:inline>
        </w:drawing>
      </w:r>
    </w:p>
    <w:p w:rsidR="00066C3B" w:rsidRDefault="00066C3B" w:rsidP="00690BD3">
      <w:pPr>
        <w:jc w:val="both"/>
      </w:pPr>
      <w:r w:rsidRPr="00066C3B">
        <w:t xml:space="preserve">Carga del paquete </w:t>
      </w:r>
      <w:r w:rsidR="003462D5">
        <w:t>“</w:t>
      </w:r>
      <w:r w:rsidRPr="00066C3B">
        <w:t>forecast</w:t>
      </w:r>
      <w:r w:rsidR="003462D5">
        <w:t>”</w:t>
      </w:r>
      <w:r w:rsidRPr="00066C3B">
        <w:t xml:space="preserve"> y </w:t>
      </w:r>
      <w:r w:rsidR="003462D5" w:rsidRPr="00066C3B">
        <w:t>ejecución</w:t>
      </w:r>
      <w:r w:rsidRPr="00066C3B">
        <w:t xml:space="preserve"> de</w:t>
      </w:r>
      <w:r w:rsidR="003462D5">
        <w:t xml:space="preserve">l </w:t>
      </w:r>
      <w:r w:rsidRPr="00066C3B">
        <w:t xml:space="preserve">script para </w:t>
      </w:r>
      <w:r w:rsidR="003462D5">
        <w:t xml:space="preserve">el </w:t>
      </w:r>
      <w:r w:rsidRPr="00066C3B">
        <w:t>aná</w:t>
      </w:r>
      <w:r w:rsidR="003462D5">
        <w:t>lisis</w:t>
      </w:r>
      <w:r w:rsidRPr="00066C3B">
        <w:t xml:space="preserve"> de series temporales (pantalla complementaria).</w:t>
      </w:r>
    </w:p>
    <w:p w:rsidR="00DA2032" w:rsidRDefault="00690BD3" w:rsidP="00220FE4">
      <w:pPr>
        <w:jc w:val="both"/>
      </w:pPr>
      <w:r>
        <w:t>Es así como observamos mediante la ejecución del script una acción Plot en RStudio.</w:t>
      </w:r>
    </w:p>
    <w:p w:rsidR="004170D1" w:rsidRDefault="00220FE4" w:rsidP="00DA2032">
      <w:pPr>
        <w:pStyle w:val="Ttulo1"/>
      </w:pPr>
      <w:bookmarkStart w:id="101" w:name="_Toc469694628"/>
      <w:r>
        <w:lastRenderedPageBreak/>
        <w:t>VirtualBox</w:t>
      </w:r>
      <w:bookmarkEnd w:id="101"/>
    </w:p>
    <w:p w:rsidR="00220FE4" w:rsidRDefault="00220FE4" w:rsidP="00DA2032">
      <w:pPr>
        <w:pStyle w:val="Ttulo2"/>
      </w:pPr>
      <w:bookmarkStart w:id="102" w:name="_Toc469694629"/>
      <w:r>
        <w:t>Acerca de VirtualBox</w:t>
      </w:r>
      <w:bookmarkEnd w:id="102"/>
    </w:p>
    <w:p w:rsidR="00DA2032" w:rsidRDefault="00706E7F" w:rsidP="00220FE4">
      <w:pPr>
        <w:jc w:val="both"/>
      </w:pPr>
      <w:r w:rsidRPr="00706E7F">
        <w:t>Oracle VM VirtualBox OSE</w:t>
      </w:r>
      <w:r>
        <w:t xml:space="preserve"> </w:t>
      </w:r>
      <w:r w:rsidRPr="00706E7F">
        <w:t>es un software</w:t>
      </w:r>
      <w:r>
        <w:t xml:space="preserve"> </w:t>
      </w:r>
      <w:r w:rsidRPr="00706E7F">
        <w:t>de virtualización para arquitecturas x86/amd64</w:t>
      </w:r>
      <w:r>
        <w:t xml:space="preserve"> bajo</w:t>
      </w:r>
      <w:r w:rsidRPr="00706E7F">
        <w:t xml:space="preserve"> licencia GPL 2, creado originalmente por la empresa alemana innotek GmbH. Actualmente es desarrollado por Oracle Corporation como parte de su familia de productos de virtualización. Por medio de esta aplicación es posible instalar sistemas operativos adicionales, conocidos como «sistemas invitados», dentro de otro sistema operativo «anfitrión», cada uno con su propio ambiente virtual.</w:t>
      </w:r>
    </w:p>
    <w:p w:rsidR="00220FE4" w:rsidRDefault="00220FE4" w:rsidP="00DA2032">
      <w:pPr>
        <w:pStyle w:val="Ttulo2"/>
      </w:pPr>
      <w:bookmarkStart w:id="103" w:name="_Toc469694630"/>
      <w:r>
        <w:t>Instalación del Software</w:t>
      </w:r>
      <w:bookmarkEnd w:id="103"/>
    </w:p>
    <w:p w:rsidR="00BD5F40" w:rsidRDefault="00BD5F40" w:rsidP="00BD5F40">
      <w:pPr>
        <w:jc w:val="both"/>
      </w:pPr>
    </w:p>
    <w:p w:rsidR="00BD5F40" w:rsidRDefault="00BD5F40" w:rsidP="00BD5F40">
      <w:pPr>
        <w:jc w:val="both"/>
      </w:pPr>
      <w:r w:rsidRPr="004A0380">
        <w:drawing>
          <wp:inline distT="0" distB="0" distL="0" distR="0" wp14:anchorId="37897A8C" wp14:editId="302F28A6">
            <wp:extent cx="5612130" cy="45745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4574540"/>
                    </a:xfrm>
                    <a:prstGeom prst="rect">
                      <a:avLst/>
                    </a:prstGeom>
                  </pic:spPr>
                </pic:pic>
              </a:graphicData>
            </a:graphic>
          </wp:inline>
        </w:drawing>
      </w:r>
    </w:p>
    <w:p w:rsidR="00BD5F40" w:rsidRDefault="00BD5F40" w:rsidP="00BD5F40">
      <w:pPr>
        <w:jc w:val="both"/>
      </w:pPr>
      <w:r w:rsidRPr="004A0380">
        <w:lastRenderedPageBreak/>
        <w:drawing>
          <wp:inline distT="0" distB="0" distL="0" distR="0" wp14:anchorId="1C372F57" wp14:editId="0C1FD794">
            <wp:extent cx="5612130" cy="457454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4574540"/>
                    </a:xfrm>
                    <a:prstGeom prst="rect">
                      <a:avLst/>
                    </a:prstGeom>
                  </pic:spPr>
                </pic:pic>
              </a:graphicData>
            </a:graphic>
          </wp:inline>
        </w:drawing>
      </w:r>
    </w:p>
    <w:p w:rsidR="00BD5F40" w:rsidRDefault="00BD5F40" w:rsidP="00BD5F40">
      <w:pPr>
        <w:jc w:val="both"/>
      </w:pPr>
    </w:p>
    <w:p w:rsidR="00BD5F40" w:rsidRDefault="00BD5F40" w:rsidP="00BD5F40">
      <w:pPr>
        <w:jc w:val="both"/>
      </w:pPr>
      <w:r w:rsidRPr="004A0380">
        <w:lastRenderedPageBreak/>
        <w:drawing>
          <wp:inline distT="0" distB="0" distL="0" distR="0" wp14:anchorId="3C9DFA5E" wp14:editId="139ACB6E">
            <wp:extent cx="5612130" cy="45745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4574540"/>
                    </a:xfrm>
                    <a:prstGeom prst="rect">
                      <a:avLst/>
                    </a:prstGeom>
                  </pic:spPr>
                </pic:pic>
              </a:graphicData>
            </a:graphic>
          </wp:inline>
        </w:drawing>
      </w:r>
    </w:p>
    <w:p w:rsidR="00BD5F40" w:rsidRDefault="00BD5F40" w:rsidP="00BD5F40">
      <w:pPr>
        <w:jc w:val="both"/>
      </w:pPr>
    </w:p>
    <w:p w:rsidR="00BD5F40" w:rsidRDefault="00BD5F40" w:rsidP="00BD5F40">
      <w:pPr>
        <w:jc w:val="both"/>
      </w:pPr>
      <w:r w:rsidRPr="00BD5F40">
        <w:lastRenderedPageBreak/>
        <w:drawing>
          <wp:inline distT="0" distB="0" distL="0" distR="0" wp14:anchorId="347B084A" wp14:editId="6EF9C3BD">
            <wp:extent cx="5612130" cy="45662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4566285"/>
                    </a:xfrm>
                    <a:prstGeom prst="rect">
                      <a:avLst/>
                    </a:prstGeom>
                  </pic:spPr>
                </pic:pic>
              </a:graphicData>
            </a:graphic>
          </wp:inline>
        </w:drawing>
      </w:r>
    </w:p>
    <w:p w:rsidR="00BD5F40" w:rsidRDefault="00BD5F40" w:rsidP="00BD5F40">
      <w:pPr>
        <w:jc w:val="both"/>
      </w:pPr>
    </w:p>
    <w:p w:rsidR="00BD5F40" w:rsidRDefault="00BD5F40" w:rsidP="00BD5F40">
      <w:pPr>
        <w:jc w:val="both"/>
      </w:pPr>
      <w:r w:rsidRPr="00BD5F40">
        <w:lastRenderedPageBreak/>
        <w:drawing>
          <wp:inline distT="0" distB="0" distL="0" distR="0" wp14:anchorId="7ED72716" wp14:editId="1F0379E5">
            <wp:extent cx="5612130" cy="392430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3924300"/>
                    </a:xfrm>
                    <a:prstGeom prst="rect">
                      <a:avLst/>
                    </a:prstGeom>
                  </pic:spPr>
                </pic:pic>
              </a:graphicData>
            </a:graphic>
          </wp:inline>
        </w:drawing>
      </w:r>
    </w:p>
    <w:p w:rsidR="00BD5F40" w:rsidRDefault="00BD5F40" w:rsidP="00BD5F40">
      <w:pPr>
        <w:jc w:val="both"/>
      </w:pPr>
    </w:p>
    <w:p w:rsidR="00BD5F40" w:rsidRDefault="00BD5F40" w:rsidP="00BD5F40">
      <w:pPr>
        <w:jc w:val="both"/>
      </w:pPr>
      <w:r w:rsidRPr="00BD5F40">
        <w:lastRenderedPageBreak/>
        <w:drawing>
          <wp:inline distT="0" distB="0" distL="0" distR="0" wp14:anchorId="63680641" wp14:editId="28C4D111">
            <wp:extent cx="5612130" cy="490982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4909820"/>
                    </a:xfrm>
                    <a:prstGeom prst="rect">
                      <a:avLst/>
                    </a:prstGeom>
                  </pic:spPr>
                </pic:pic>
              </a:graphicData>
            </a:graphic>
          </wp:inline>
        </w:drawing>
      </w:r>
    </w:p>
    <w:p w:rsidR="00DA2032" w:rsidRDefault="00DA2032" w:rsidP="00220FE4">
      <w:pPr>
        <w:jc w:val="both"/>
      </w:pPr>
    </w:p>
    <w:p w:rsidR="00BD5F40" w:rsidRDefault="00BD5F40" w:rsidP="00220FE4">
      <w:pPr>
        <w:jc w:val="both"/>
      </w:pPr>
      <w:r w:rsidRPr="00BD5F40">
        <w:lastRenderedPageBreak/>
        <w:drawing>
          <wp:inline distT="0" distB="0" distL="0" distR="0" wp14:anchorId="1098CC6A" wp14:editId="5952E078">
            <wp:extent cx="4715533" cy="3686689"/>
            <wp:effectExtent l="0" t="0" r="889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5533" cy="3686689"/>
                    </a:xfrm>
                    <a:prstGeom prst="rect">
                      <a:avLst/>
                    </a:prstGeom>
                  </pic:spPr>
                </pic:pic>
              </a:graphicData>
            </a:graphic>
          </wp:inline>
        </w:drawing>
      </w:r>
    </w:p>
    <w:p w:rsidR="00BD5F40" w:rsidRDefault="00BD5F40" w:rsidP="00220FE4">
      <w:pPr>
        <w:jc w:val="both"/>
      </w:pPr>
    </w:p>
    <w:p w:rsidR="00BD5F40" w:rsidRDefault="00BD5F40" w:rsidP="00220FE4">
      <w:pPr>
        <w:jc w:val="both"/>
      </w:pPr>
      <w:r w:rsidRPr="00BD5F40">
        <w:drawing>
          <wp:inline distT="0" distB="0" distL="0" distR="0" wp14:anchorId="64D206FD" wp14:editId="52305EDF">
            <wp:extent cx="4715533" cy="3686689"/>
            <wp:effectExtent l="0" t="0" r="889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5533" cy="3686689"/>
                    </a:xfrm>
                    <a:prstGeom prst="rect">
                      <a:avLst/>
                    </a:prstGeom>
                  </pic:spPr>
                </pic:pic>
              </a:graphicData>
            </a:graphic>
          </wp:inline>
        </w:drawing>
      </w:r>
    </w:p>
    <w:p w:rsidR="00BD5F40" w:rsidRDefault="00BD5F40" w:rsidP="00220FE4">
      <w:pPr>
        <w:jc w:val="both"/>
      </w:pPr>
    </w:p>
    <w:p w:rsidR="00BD5F40" w:rsidRDefault="00BD5F40" w:rsidP="00220FE4">
      <w:pPr>
        <w:jc w:val="both"/>
      </w:pPr>
      <w:r w:rsidRPr="00BD5F40">
        <w:lastRenderedPageBreak/>
        <w:drawing>
          <wp:inline distT="0" distB="0" distL="0" distR="0" wp14:anchorId="122A1682" wp14:editId="26FA8F09">
            <wp:extent cx="4715533" cy="3686689"/>
            <wp:effectExtent l="0" t="0" r="889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5533" cy="3686689"/>
                    </a:xfrm>
                    <a:prstGeom prst="rect">
                      <a:avLst/>
                    </a:prstGeom>
                  </pic:spPr>
                </pic:pic>
              </a:graphicData>
            </a:graphic>
          </wp:inline>
        </w:drawing>
      </w:r>
    </w:p>
    <w:p w:rsidR="00BD5F40" w:rsidRDefault="00BD5F40" w:rsidP="00220FE4">
      <w:pPr>
        <w:jc w:val="both"/>
      </w:pPr>
    </w:p>
    <w:p w:rsidR="00BD5F40" w:rsidRDefault="00BD5F40" w:rsidP="00220FE4">
      <w:pPr>
        <w:jc w:val="both"/>
      </w:pPr>
      <w:r w:rsidRPr="00BD5F40">
        <w:drawing>
          <wp:inline distT="0" distB="0" distL="0" distR="0" wp14:anchorId="70D85296" wp14:editId="7A510A06">
            <wp:extent cx="4715533" cy="3686689"/>
            <wp:effectExtent l="0" t="0" r="889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15533" cy="3686689"/>
                    </a:xfrm>
                    <a:prstGeom prst="rect">
                      <a:avLst/>
                    </a:prstGeom>
                  </pic:spPr>
                </pic:pic>
              </a:graphicData>
            </a:graphic>
          </wp:inline>
        </w:drawing>
      </w:r>
    </w:p>
    <w:p w:rsidR="00BD5F40" w:rsidRDefault="00BD5F40" w:rsidP="00220FE4">
      <w:pPr>
        <w:jc w:val="both"/>
      </w:pPr>
    </w:p>
    <w:p w:rsidR="00BD5F40" w:rsidRDefault="00BD5F40" w:rsidP="00220FE4">
      <w:pPr>
        <w:jc w:val="both"/>
      </w:pPr>
      <w:r w:rsidRPr="00BD5F40">
        <w:lastRenderedPageBreak/>
        <w:drawing>
          <wp:inline distT="0" distB="0" distL="0" distR="0" wp14:anchorId="30AB747E" wp14:editId="37D84CC9">
            <wp:extent cx="4715533" cy="3686689"/>
            <wp:effectExtent l="0" t="0" r="889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5533" cy="3686689"/>
                    </a:xfrm>
                    <a:prstGeom prst="rect">
                      <a:avLst/>
                    </a:prstGeom>
                  </pic:spPr>
                </pic:pic>
              </a:graphicData>
            </a:graphic>
          </wp:inline>
        </w:drawing>
      </w:r>
    </w:p>
    <w:p w:rsidR="00BD5F40" w:rsidRDefault="00BD5F40" w:rsidP="00220FE4">
      <w:pPr>
        <w:jc w:val="both"/>
      </w:pPr>
    </w:p>
    <w:p w:rsidR="00BD5F40" w:rsidRDefault="00BD5F40" w:rsidP="00220FE4">
      <w:pPr>
        <w:jc w:val="both"/>
      </w:pPr>
      <w:r w:rsidRPr="00BD5F40">
        <w:drawing>
          <wp:inline distT="0" distB="0" distL="0" distR="0" wp14:anchorId="6333403C" wp14:editId="21269A64">
            <wp:extent cx="4715533" cy="3686689"/>
            <wp:effectExtent l="0" t="0" r="889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15533" cy="3686689"/>
                    </a:xfrm>
                    <a:prstGeom prst="rect">
                      <a:avLst/>
                    </a:prstGeom>
                  </pic:spPr>
                </pic:pic>
              </a:graphicData>
            </a:graphic>
          </wp:inline>
        </w:drawing>
      </w:r>
    </w:p>
    <w:p w:rsidR="00BD5F40" w:rsidRDefault="00BD5F40" w:rsidP="00220FE4">
      <w:pPr>
        <w:jc w:val="both"/>
      </w:pPr>
    </w:p>
    <w:p w:rsidR="00BD5F40" w:rsidRDefault="00BD5F40" w:rsidP="00220FE4">
      <w:pPr>
        <w:jc w:val="both"/>
      </w:pPr>
      <w:r w:rsidRPr="00BD5F40">
        <w:lastRenderedPageBreak/>
        <w:drawing>
          <wp:inline distT="0" distB="0" distL="0" distR="0" wp14:anchorId="213F922F" wp14:editId="41973611">
            <wp:extent cx="4715533" cy="3686689"/>
            <wp:effectExtent l="0" t="0" r="889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5533" cy="3686689"/>
                    </a:xfrm>
                    <a:prstGeom prst="rect">
                      <a:avLst/>
                    </a:prstGeom>
                  </pic:spPr>
                </pic:pic>
              </a:graphicData>
            </a:graphic>
          </wp:inline>
        </w:drawing>
      </w:r>
    </w:p>
    <w:p w:rsidR="00BD5F40" w:rsidRDefault="00BD5F40" w:rsidP="00220FE4">
      <w:pPr>
        <w:jc w:val="both"/>
      </w:pPr>
    </w:p>
    <w:p w:rsidR="00BD5F40" w:rsidRDefault="00BD5F40" w:rsidP="00220FE4">
      <w:pPr>
        <w:jc w:val="both"/>
      </w:pPr>
      <w:r>
        <w:rPr>
          <w:noProof/>
          <w:lang w:eastAsia="es-MX"/>
        </w:rPr>
        <w:drawing>
          <wp:inline distT="0" distB="0" distL="0" distR="0">
            <wp:extent cx="5610225" cy="3505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3505200"/>
                    </a:xfrm>
                    <a:prstGeom prst="rect">
                      <a:avLst/>
                    </a:prstGeom>
                    <a:noFill/>
                    <a:ln>
                      <a:noFill/>
                    </a:ln>
                  </pic:spPr>
                </pic:pic>
              </a:graphicData>
            </a:graphic>
          </wp:inline>
        </w:drawing>
      </w:r>
    </w:p>
    <w:p w:rsidR="00220FE4" w:rsidRDefault="00220FE4" w:rsidP="00DA2032">
      <w:pPr>
        <w:pStyle w:val="Ttulo2"/>
      </w:pPr>
      <w:bookmarkStart w:id="104" w:name="_Toc469694631"/>
      <w:r>
        <w:t>Desinstalación del Software</w:t>
      </w:r>
      <w:bookmarkEnd w:id="104"/>
    </w:p>
    <w:p w:rsidR="00DA2032" w:rsidRDefault="00DA2032" w:rsidP="00220FE4">
      <w:pPr>
        <w:jc w:val="both"/>
      </w:pPr>
    </w:p>
    <w:p w:rsidR="009F0C4D" w:rsidRDefault="009F0C4D" w:rsidP="00220FE4">
      <w:pPr>
        <w:jc w:val="both"/>
      </w:pPr>
      <w:r w:rsidRPr="009F0C4D">
        <w:lastRenderedPageBreak/>
        <w:drawing>
          <wp:inline distT="0" distB="0" distL="0" distR="0" wp14:anchorId="73E21D94" wp14:editId="08E50F2A">
            <wp:extent cx="5612130" cy="3917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917315"/>
                    </a:xfrm>
                    <a:prstGeom prst="rect">
                      <a:avLst/>
                    </a:prstGeom>
                  </pic:spPr>
                </pic:pic>
              </a:graphicData>
            </a:graphic>
          </wp:inline>
        </w:drawing>
      </w:r>
    </w:p>
    <w:p w:rsidR="009F0C4D" w:rsidRDefault="009F0C4D" w:rsidP="00220FE4">
      <w:pPr>
        <w:jc w:val="both"/>
      </w:pPr>
    </w:p>
    <w:p w:rsidR="009F0C4D" w:rsidRDefault="009F0C4D" w:rsidP="00220FE4">
      <w:pPr>
        <w:jc w:val="both"/>
      </w:pPr>
      <w:r w:rsidRPr="009F0C4D">
        <w:drawing>
          <wp:inline distT="0" distB="0" distL="0" distR="0" wp14:anchorId="3CBD9AD1" wp14:editId="5C4A3A24">
            <wp:extent cx="5612130" cy="39243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924300"/>
                    </a:xfrm>
                    <a:prstGeom prst="rect">
                      <a:avLst/>
                    </a:prstGeom>
                  </pic:spPr>
                </pic:pic>
              </a:graphicData>
            </a:graphic>
          </wp:inline>
        </w:drawing>
      </w:r>
    </w:p>
    <w:p w:rsidR="009F0C4D" w:rsidRDefault="009F0C4D" w:rsidP="00220FE4">
      <w:pPr>
        <w:jc w:val="both"/>
      </w:pPr>
    </w:p>
    <w:p w:rsidR="009F0C4D" w:rsidRDefault="009F0C4D" w:rsidP="00220FE4">
      <w:pPr>
        <w:jc w:val="both"/>
      </w:pPr>
      <w:r w:rsidRPr="009F0C4D">
        <w:drawing>
          <wp:inline distT="0" distB="0" distL="0" distR="0" wp14:anchorId="1C5929DF" wp14:editId="77F8D3D7">
            <wp:extent cx="5612130" cy="392430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924300"/>
                    </a:xfrm>
                    <a:prstGeom prst="rect">
                      <a:avLst/>
                    </a:prstGeom>
                  </pic:spPr>
                </pic:pic>
              </a:graphicData>
            </a:graphic>
          </wp:inline>
        </w:drawing>
      </w:r>
    </w:p>
    <w:p w:rsidR="009F0C4D" w:rsidRDefault="009F0C4D" w:rsidP="00220FE4">
      <w:pPr>
        <w:jc w:val="both"/>
      </w:pPr>
      <w:r w:rsidRPr="009F0C4D">
        <w:drawing>
          <wp:inline distT="0" distB="0" distL="0" distR="0" wp14:anchorId="31A6B1F6" wp14:editId="6A85DC17">
            <wp:extent cx="4210638" cy="1190791"/>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0638" cy="1190791"/>
                    </a:xfrm>
                    <a:prstGeom prst="rect">
                      <a:avLst/>
                    </a:prstGeom>
                  </pic:spPr>
                </pic:pic>
              </a:graphicData>
            </a:graphic>
          </wp:inline>
        </w:drawing>
      </w:r>
    </w:p>
    <w:p w:rsidR="004A0380" w:rsidRDefault="004A0380" w:rsidP="00220FE4">
      <w:pPr>
        <w:jc w:val="both"/>
      </w:pPr>
    </w:p>
    <w:p w:rsidR="004A0380" w:rsidRDefault="004A0380" w:rsidP="00220FE4">
      <w:pPr>
        <w:jc w:val="both"/>
      </w:pPr>
      <w:r w:rsidRPr="004A0380">
        <w:drawing>
          <wp:inline distT="0" distB="0" distL="0" distR="0" wp14:anchorId="1FE9AB1D" wp14:editId="23742D72">
            <wp:extent cx="3753374" cy="14670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3374" cy="1467055"/>
                    </a:xfrm>
                    <a:prstGeom prst="rect">
                      <a:avLst/>
                    </a:prstGeom>
                  </pic:spPr>
                </pic:pic>
              </a:graphicData>
            </a:graphic>
          </wp:inline>
        </w:drawing>
      </w:r>
    </w:p>
    <w:p w:rsidR="00220FE4" w:rsidRDefault="00220FE4" w:rsidP="00DA2032">
      <w:pPr>
        <w:pStyle w:val="Ttulo2"/>
      </w:pPr>
      <w:bookmarkStart w:id="105" w:name="_Toc469694632"/>
      <w:r>
        <w:t>Primeros pasos</w:t>
      </w:r>
      <w:bookmarkEnd w:id="105"/>
    </w:p>
    <w:p w:rsidR="00DA2032" w:rsidRDefault="00DA2032" w:rsidP="00220FE4">
      <w:pPr>
        <w:jc w:val="both"/>
      </w:pPr>
    </w:p>
    <w:p w:rsidR="00723CFB" w:rsidRDefault="00723CFB" w:rsidP="00220FE4">
      <w:pPr>
        <w:jc w:val="both"/>
      </w:pPr>
      <w:r w:rsidRPr="00723CFB">
        <w:lastRenderedPageBreak/>
        <w:drawing>
          <wp:inline distT="0" distB="0" distL="0" distR="0" wp14:anchorId="126CDD19" wp14:editId="715B0E59">
            <wp:extent cx="5612130" cy="350583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505835"/>
                    </a:xfrm>
                    <a:prstGeom prst="rect">
                      <a:avLst/>
                    </a:prstGeom>
                  </pic:spPr>
                </pic:pic>
              </a:graphicData>
            </a:graphic>
          </wp:inline>
        </w:drawing>
      </w:r>
    </w:p>
    <w:p w:rsidR="00723CFB" w:rsidRDefault="00723CFB" w:rsidP="00220FE4">
      <w:pPr>
        <w:jc w:val="both"/>
      </w:pPr>
    </w:p>
    <w:p w:rsidR="00723CFB" w:rsidRDefault="00723CFB" w:rsidP="00220FE4">
      <w:pPr>
        <w:jc w:val="both"/>
      </w:pPr>
      <w:r w:rsidRPr="00723CFB">
        <w:drawing>
          <wp:inline distT="0" distB="0" distL="0" distR="0" wp14:anchorId="6F67323F" wp14:editId="738678E7">
            <wp:extent cx="3667637" cy="3801005"/>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67637" cy="3801005"/>
                    </a:xfrm>
                    <a:prstGeom prst="rect">
                      <a:avLst/>
                    </a:prstGeom>
                  </pic:spPr>
                </pic:pic>
              </a:graphicData>
            </a:graphic>
          </wp:inline>
        </w:drawing>
      </w:r>
    </w:p>
    <w:p w:rsidR="00723CFB" w:rsidRDefault="00723CFB" w:rsidP="00220FE4">
      <w:pPr>
        <w:jc w:val="both"/>
      </w:pPr>
      <w:r w:rsidRPr="00723CFB">
        <w:lastRenderedPageBreak/>
        <w:drawing>
          <wp:inline distT="0" distB="0" distL="0" distR="0" wp14:anchorId="35330464" wp14:editId="5A6F3E4F">
            <wp:extent cx="3667637" cy="3801005"/>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7637" cy="3801005"/>
                    </a:xfrm>
                    <a:prstGeom prst="rect">
                      <a:avLst/>
                    </a:prstGeom>
                  </pic:spPr>
                </pic:pic>
              </a:graphicData>
            </a:graphic>
          </wp:inline>
        </w:drawing>
      </w:r>
    </w:p>
    <w:p w:rsidR="00723CFB" w:rsidRDefault="00723CFB" w:rsidP="00220FE4">
      <w:pPr>
        <w:jc w:val="both"/>
      </w:pPr>
      <w:r w:rsidRPr="00723CFB">
        <w:drawing>
          <wp:inline distT="0" distB="0" distL="0" distR="0" wp14:anchorId="7CB5B04C" wp14:editId="7F5D6BA5">
            <wp:extent cx="3667637" cy="3801005"/>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7637" cy="3801005"/>
                    </a:xfrm>
                    <a:prstGeom prst="rect">
                      <a:avLst/>
                    </a:prstGeom>
                  </pic:spPr>
                </pic:pic>
              </a:graphicData>
            </a:graphic>
          </wp:inline>
        </w:drawing>
      </w:r>
    </w:p>
    <w:p w:rsidR="00723CFB" w:rsidRDefault="00723CFB" w:rsidP="00220FE4">
      <w:pPr>
        <w:jc w:val="both"/>
      </w:pPr>
      <w:r w:rsidRPr="00723CFB">
        <w:lastRenderedPageBreak/>
        <w:drawing>
          <wp:inline distT="0" distB="0" distL="0" distR="0" wp14:anchorId="0EDA5DDF" wp14:editId="75835DF9">
            <wp:extent cx="3667637" cy="3801005"/>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7637" cy="3801005"/>
                    </a:xfrm>
                    <a:prstGeom prst="rect">
                      <a:avLst/>
                    </a:prstGeom>
                  </pic:spPr>
                </pic:pic>
              </a:graphicData>
            </a:graphic>
          </wp:inline>
        </w:drawing>
      </w:r>
    </w:p>
    <w:p w:rsidR="00A6571C" w:rsidRDefault="00A6571C" w:rsidP="00220FE4">
      <w:pPr>
        <w:jc w:val="both"/>
      </w:pPr>
      <w:r w:rsidRPr="00A6571C">
        <w:drawing>
          <wp:inline distT="0" distB="0" distL="0" distR="0" wp14:anchorId="2D0AC755" wp14:editId="23654CEF">
            <wp:extent cx="4525006" cy="4201111"/>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25006" cy="4201111"/>
                    </a:xfrm>
                    <a:prstGeom prst="rect">
                      <a:avLst/>
                    </a:prstGeom>
                  </pic:spPr>
                </pic:pic>
              </a:graphicData>
            </a:graphic>
          </wp:inline>
        </w:drawing>
      </w:r>
    </w:p>
    <w:p w:rsidR="00A6571C" w:rsidRDefault="00A6571C" w:rsidP="00220FE4">
      <w:pPr>
        <w:jc w:val="both"/>
      </w:pPr>
      <w:r w:rsidRPr="00A6571C">
        <w:lastRenderedPageBreak/>
        <w:drawing>
          <wp:inline distT="0" distB="0" distL="0" distR="0" wp14:anchorId="52E40758" wp14:editId="1C9929A2">
            <wp:extent cx="4525006" cy="4201111"/>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25006" cy="4201111"/>
                    </a:xfrm>
                    <a:prstGeom prst="rect">
                      <a:avLst/>
                    </a:prstGeom>
                  </pic:spPr>
                </pic:pic>
              </a:graphicData>
            </a:graphic>
          </wp:inline>
        </w:drawing>
      </w:r>
    </w:p>
    <w:p w:rsidR="00A6571C" w:rsidRDefault="00A6571C" w:rsidP="00220FE4">
      <w:pPr>
        <w:jc w:val="both"/>
      </w:pPr>
      <w:r w:rsidRPr="00A6571C">
        <w:lastRenderedPageBreak/>
        <w:drawing>
          <wp:inline distT="0" distB="0" distL="0" distR="0" wp14:anchorId="03EFEDC6" wp14:editId="65154039">
            <wp:extent cx="4525006" cy="4201111"/>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25006" cy="4201111"/>
                    </a:xfrm>
                    <a:prstGeom prst="rect">
                      <a:avLst/>
                    </a:prstGeom>
                  </pic:spPr>
                </pic:pic>
              </a:graphicData>
            </a:graphic>
          </wp:inline>
        </w:drawing>
      </w:r>
    </w:p>
    <w:p w:rsidR="00A6571C" w:rsidRDefault="00A6571C" w:rsidP="00220FE4">
      <w:pPr>
        <w:jc w:val="both"/>
      </w:pPr>
      <w:r w:rsidRPr="00A6571C">
        <w:drawing>
          <wp:inline distT="0" distB="0" distL="0" distR="0" wp14:anchorId="22E049DC" wp14:editId="6EBA6D05">
            <wp:extent cx="5612130" cy="350583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3505835"/>
                    </a:xfrm>
                    <a:prstGeom prst="rect">
                      <a:avLst/>
                    </a:prstGeom>
                  </pic:spPr>
                </pic:pic>
              </a:graphicData>
            </a:graphic>
          </wp:inline>
        </w:drawing>
      </w:r>
    </w:p>
    <w:p w:rsidR="00A6571C" w:rsidRDefault="00A6571C" w:rsidP="00220FE4">
      <w:pPr>
        <w:jc w:val="both"/>
      </w:pPr>
      <w:r w:rsidRPr="00A6571C">
        <w:lastRenderedPageBreak/>
        <w:drawing>
          <wp:inline distT="0" distB="0" distL="0" distR="0" wp14:anchorId="1244321A" wp14:editId="3D654F76">
            <wp:extent cx="3181794" cy="2886478"/>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1794" cy="2886478"/>
                    </a:xfrm>
                    <a:prstGeom prst="rect">
                      <a:avLst/>
                    </a:prstGeom>
                  </pic:spPr>
                </pic:pic>
              </a:graphicData>
            </a:graphic>
          </wp:inline>
        </w:drawing>
      </w:r>
    </w:p>
    <w:p w:rsidR="00A6571C" w:rsidRDefault="00A6571C" w:rsidP="00220FE4">
      <w:pPr>
        <w:jc w:val="both"/>
      </w:pPr>
      <w:r w:rsidRPr="00A6571C">
        <w:drawing>
          <wp:inline distT="0" distB="0" distL="0" distR="0" wp14:anchorId="02A85426" wp14:editId="59F96798">
            <wp:extent cx="5612130" cy="484314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4843145"/>
                    </a:xfrm>
                    <a:prstGeom prst="rect">
                      <a:avLst/>
                    </a:prstGeom>
                  </pic:spPr>
                </pic:pic>
              </a:graphicData>
            </a:graphic>
          </wp:inline>
        </w:drawing>
      </w:r>
    </w:p>
    <w:p w:rsidR="0052188A" w:rsidRDefault="0052188A" w:rsidP="00220FE4">
      <w:pPr>
        <w:jc w:val="both"/>
      </w:pPr>
    </w:p>
    <w:p w:rsidR="0052188A" w:rsidRPr="0052188A" w:rsidRDefault="0052188A" w:rsidP="0052188A">
      <w:pPr>
        <w:jc w:val="right"/>
        <w:rPr>
          <w:b/>
          <w:u w:val="single"/>
        </w:rPr>
      </w:pPr>
      <w:r w:rsidRPr="0052188A">
        <w:rPr>
          <w:b/>
          <w:u w:val="single"/>
        </w:rPr>
        <w:lastRenderedPageBreak/>
        <w:t>FIN DEL DOCUMENTO</w:t>
      </w:r>
    </w:p>
    <w:sectPr w:rsidR="0052188A" w:rsidRPr="0052188A" w:rsidSect="000F2978">
      <w:headerReference w:type="default" r:id="rId135"/>
      <w:headerReference w:type="first" r:id="rId136"/>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490F" w:rsidRDefault="00A2490F" w:rsidP="000F2978">
      <w:pPr>
        <w:spacing w:after="0" w:line="240" w:lineRule="auto"/>
      </w:pPr>
      <w:r>
        <w:separator/>
      </w:r>
    </w:p>
  </w:endnote>
  <w:endnote w:type="continuationSeparator" w:id="0">
    <w:p w:rsidR="00A2490F" w:rsidRDefault="00A2490F" w:rsidP="000F2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33450"/>
      <w:docPartObj>
        <w:docPartGallery w:val="Page Numbers (Bottom of Page)"/>
        <w:docPartUnique/>
      </w:docPartObj>
    </w:sdtPr>
    <w:sdtContent>
      <w:p w:rsidR="006C7125" w:rsidRDefault="006C7125">
        <w:pPr>
          <w:pStyle w:val="Piedepgina"/>
          <w:jc w:val="center"/>
        </w:pPr>
        <w:r>
          <w:fldChar w:fldCharType="begin"/>
        </w:r>
        <w:r>
          <w:instrText>PAGE   \* MERGEFORMAT</w:instrText>
        </w:r>
        <w:r>
          <w:fldChar w:fldCharType="separate"/>
        </w:r>
        <w:r w:rsidR="00E348F7" w:rsidRPr="00E348F7">
          <w:rPr>
            <w:noProof/>
            <w:lang w:val="es-ES"/>
          </w:rPr>
          <w:t>89</w:t>
        </w:r>
        <w:r>
          <w:fldChar w:fldCharType="end"/>
        </w:r>
      </w:p>
    </w:sdtContent>
  </w:sdt>
  <w:p w:rsidR="006C7125" w:rsidRDefault="006C712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490F" w:rsidRDefault="00A2490F" w:rsidP="000F2978">
      <w:pPr>
        <w:spacing w:after="0" w:line="240" w:lineRule="auto"/>
      </w:pPr>
      <w:r>
        <w:separator/>
      </w:r>
    </w:p>
  </w:footnote>
  <w:footnote w:type="continuationSeparator" w:id="0">
    <w:p w:rsidR="00A2490F" w:rsidRDefault="00A2490F" w:rsidP="000F29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125" w:rsidRDefault="006C712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125" w:rsidRDefault="006C712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CBE7166"/>
    <w:multiLevelType w:val="multilevel"/>
    <w:tmpl w:val="305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978"/>
    <w:rsid w:val="00000A76"/>
    <w:rsid w:val="00000FF0"/>
    <w:rsid w:val="00003356"/>
    <w:rsid w:val="000049D1"/>
    <w:rsid w:val="00030AAF"/>
    <w:rsid w:val="000406C1"/>
    <w:rsid w:val="00066C3B"/>
    <w:rsid w:val="00072BDA"/>
    <w:rsid w:val="0009376D"/>
    <w:rsid w:val="000B3F29"/>
    <w:rsid w:val="000D0B1E"/>
    <w:rsid w:val="000F2978"/>
    <w:rsid w:val="00125826"/>
    <w:rsid w:val="00151C2B"/>
    <w:rsid w:val="001A2C60"/>
    <w:rsid w:val="001A3F03"/>
    <w:rsid w:val="001F6273"/>
    <w:rsid w:val="0020302F"/>
    <w:rsid w:val="00220FE4"/>
    <w:rsid w:val="00245ADC"/>
    <w:rsid w:val="00266F3E"/>
    <w:rsid w:val="00286CA1"/>
    <w:rsid w:val="002B0BFA"/>
    <w:rsid w:val="002E7EF2"/>
    <w:rsid w:val="002F62AC"/>
    <w:rsid w:val="003141CC"/>
    <w:rsid w:val="00337ADA"/>
    <w:rsid w:val="003462D5"/>
    <w:rsid w:val="003A2C7D"/>
    <w:rsid w:val="00400A62"/>
    <w:rsid w:val="00402E8E"/>
    <w:rsid w:val="00403740"/>
    <w:rsid w:val="00411D72"/>
    <w:rsid w:val="004170D1"/>
    <w:rsid w:val="00426E63"/>
    <w:rsid w:val="00427DB0"/>
    <w:rsid w:val="004424D8"/>
    <w:rsid w:val="004545F9"/>
    <w:rsid w:val="00454F33"/>
    <w:rsid w:val="00482767"/>
    <w:rsid w:val="004A0380"/>
    <w:rsid w:val="00500604"/>
    <w:rsid w:val="0052188A"/>
    <w:rsid w:val="00522534"/>
    <w:rsid w:val="0054681E"/>
    <w:rsid w:val="00547B56"/>
    <w:rsid w:val="00565E04"/>
    <w:rsid w:val="0058704C"/>
    <w:rsid w:val="00595A28"/>
    <w:rsid w:val="005A019F"/>
    <w:rsid w:val="005A2BE5"/>
    <w:rsid w:val="005B4141"/>
    <w:rsid w:val="005D7127"/>
    <w:rsid w:val="005E1DCA"/>
    <w:rsid w:val="005F7C33"/>
    <w:rsid w:val="00673E93"/>
    <w:rsid w:val="00690BD3"/>
    <w:rsid w:val="006B31A8"/>
    <w:rsid w:val="006C29A3"/>
    <w:rsid w:val="006C7125"/>
    <w:rsid w:val="006D1782"/>
    <w:rsid w:val="006E59D0"/>
    <w:rsid w:val="00706E7F"/>
    <w:rsid w:val="00711CBB"/>
    <w:rsid w:val="00716ACE"/>
    <w:rsid w:val="00723CFB"/>
    <w:rsid w:val="00777AE2"/>
    <w:rsid w:val="007A7417"/>
    <w:rsid w:val="007D7A3E"/>
    <w:rsid w:val="007E6BA8"/>
    <w:rsid w:val="00815494"/>
    <w:rsid w:val="00826FAB"/>
    <w:rsid w:val="00831078"/>
    <w:rsid w:val="00836784"/>
    <w:rsid w:val="00851B2F"/>
    <w:rsid w:val="008768EB"/>
    <w:rsid w:val="008926F1"/>
    <w:rsid w:val="008B524B"/>
    <w:rsid w:val="008F6FB8"/>
    <w:rsid w:val="00902882"/>
    <w:rsid w:val="00931319"/>
    <w:rsid w:val="00967314"/>
    <w:rsid w:val="00975025"/>
    <w:rsid w:val="009B119B"/>
    <w:rsid w:val="009B27C8"/>
    <w:rsid w:val="009F0C4D"/>
    <w:rsid w:val="00A22E19"/>
    <w:rsid w:val="00A2490F"/>
    <w:rsid w:val="00A35F9E"/>
    <w:rsid w:val="00A6571C"/>
    <w:rsid w:val="00AD33F2"/>
    <w:rsid w:val="00AE791F"/>
    <w:rsid w:val="00B22E24"/>
    <w:rsid w:val="00B359CC"/>
    <w:rsid w:val="00B60E22"/>
    <w:rsid w:val="00B85BD2"/>
    <w:rsid w:val="00BA0D8B"/>
    <w:rsid w:val="00BC0BC5"/>
    <w:rsid w:val="00BC7923"/>
    <w:rsid w:val="00BD5F40"/>
    <w:rsid w:val="00BF6D1F"/>
    <w:rsid w:val="00C07127"/>
    <w:rsid w:val="00C07493"/>
    <w:rsid w:val="00C32A16"/>
    <w:rsid w:val="00C64DF7"/>
    <w:rsid w:val="00C677C8"/>
    <w:rsid w:val="00CA1AA0"/>
    <w:rsid w:val="00CB005A"/>
    <w:rsid w:val="00CC1243"/>
    <w:rsid w:val="00D0636F"/>
    <w:rsid w:val="00D167F6"/>
    <w:rsid w:val="00D643DA"/>
    <w:rsid w:val="00D64A79"/>
    <w:rsid w:val="00DA1C1F"/>
    <w:rsid w:val="00DA2032"/>
    <w:rsid w:val="00DB6AFF"/>
    <w:rsid w:val="00DB747A"/>
    <w:rsid w:val="00DC43CA"/>
    <w:rsid w:val="00DD4AA0"/>
    <w:rsid w:val="00E27DE4"/>
    <w:rsid w:val="00E348F7"/>
    <w:rsid w:val="00E474ED"/>
    <w:rsid w:val="00E54B5B"/>
    <w:rsid w:val="00E714D8"/>
    <w:rsid w:val="00E80FD1"/>
    <w:rsid w:val="00EB1D65"/>
    <w:rsid w:val="00EB2D5E"/>
    <w:rsid w:val="00EB6294"/>
    <w:rsid w:val="00ED56FE"/>
    <w:rsid w:val="00EF549D"/>
    <w:rsid w:val="00F87DE1"/>
    <w:rsid w:val="00FC1974"/>
    <w:rsid w:val="00FD3E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C1DF37-9D13-4B85-AA68-DBD1390CA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07493"/>
    <w:pPr>
      <w:keepNext/>
      <w:keepLines/>
      <w:spacing w:before="240" w:after="0"/>
      <w:outlineLvl w:val="0"/>
    </w:pPr>
    <w:rPr>
      <w:rFonts w:asciiTheme="majorHAnsi" w:eastAsiaTheme="majorEastAsia" w:hAnsiTheme="majorHAnsi" w:cstheme="majorBidi"/>
      <w:color w:val="5C1A08" w:themeColor="accent1" w:themeShade="BF"/>
      <w:sz w:val="32"/>
      <w:szCs w:val="32"/>
    </w:rPr>
  </w:style>
  <w:style w:type="paragraph" w:styleId="Ttulo2">
    <w:name w:val="heading 2"/>
    <w:basedOn w:val="Normal"/>
    <w:next w:val="Normal"/>
    <w:link w:val="Ttulo2Car"/>
    <w:uiPriority w:val="9"/>
    <w:unhideWhenUsed/>
    <w:qFormat/>
    <w:rsid w:val="002E7EF2"/>
    <w:pPr>
      <w:keepNext/>
      <w:keepLines/>
      <w:spacing w:before="40" w:after="0"/>
      <w:outlineLvl w:val="1"/>
    </w:pPr>
    <w:rPr>
      <w:rFonts w:asciiTheme="majorHAnsi" w:eastAsiaTheme="majorEastAsia" w:hAnsiTheme="majorHAnsi" w:cstheme="majorBidi"/>
      <w:color w:val="5C1A08" w:themeColor="accent1" w:themeShade="BF"/>
      <w:sz w:val="26"/>
      <w:szCs w:val="26"/>
    </w:rPr>
  </w:style>
  <w:style w:type="paragraph" w:styleId="Ttulo3">
    <w:name w:val="heading 3"/>
    <w:basedOn w:val="Normal"/>
    <w:next w:val="Normal"/>
    <w:link w:val="Ttulo3Car"/>
    <w:uiPriority w:val="9"/>
    <w:unhideWhenUsed/>
    <w:qFormat/>
    <w:rsid w:val="00565E04"/>
    <w:pPr>
      <w:keepNext/>
      <w:keepLines/>
      <w:spacing w:before="40" w:after="0"/>
      <w:outlineLvl w:val="2"/>
    </w:pPr>
    <w:rPr>
      <w:rFonts w:asciiTheme="majorHAnsi" w:eastAsiaTheme="majorEastAsia" w:hAnsiTheme="majorHAnsi" w:cstheme="majorBidi"/>
      <w:color w:val="3D1105" w:themeColor="accent1" w:themeShade="7F"/>
      <w:sz w:val="24"/>
      <w:szCs w:val="24"/>
    </w:rPr>
  </w:style>
  <w:style w:type="paragraph" w:styleId="Ttulo4">
    <w:name w:val="heading 4"/>
    <w:basedOn w:val="Normal"/>
    <w:next w:val="Normal"/>
    <w:link w:val="Ttulo4Car"/>
    <w:uiPriority w:val="9"/>
    <w:semiHidden/>
    <w:unhideWhenUsed/>
    <w:qFormat/>
    <w:rsid w:val="00411D72"/>
    <w:pPr>
      <w:keepNext/>
      <w:keepLines/>
      <w:spacing w:before="40" w:after="0"/>
      <w:outlineLvl w:val="3"/>
    </w:pPr>
    <w:rPr>
      <w:rFonts w:asciiTheme="majorHAnsi" w:eastAsiaTheme="majorEastAsia" w:hAnsiTheme="majorHAnsi" w:cstheme="majorBidi"/>
      <w:i/>
      <w:iCs/>
      <w:color w:val="5C1A08"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F2978"/>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F2978"/>
    <w:rPr>
      <w:rFonts w:eastAsiaTheme="minorEastAsia"/>
      <w:lang w:eastAsia="es-MX"/>
    </w:rPr>
  </w:style>
  <w:style w:type="paragraph" w:styleId="Encabezado">
    <w:name w:val="header"/>
    <w:basedOn w:val="Normal"/>
    <w:link w:val="EncabezadoCar"/>
    <w:uiPriority w:val="99"/>
    <w:unhideWhenUsed/>
    <w:rsid w:val="000F29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2978"/>
  </w:style>
  <w:style w:type="paragraph" w:styleId="Piedepgina">
    <w:name w:val="footer"/>
    <w:basedOn w:val="Normal"/>
    <w:link w:val="PiedepginaCar"/>
    <w:uiPriority w:val="99"/>
    <w:unhideWhenUsed/>
    <w:rsid w:val="000F29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2978"/>
  </w:style>
  <w:style w:type="character" w:customStyle="1" w:styleId="Ttulo1Car">
    <w:name w:val="Título 1 Car"/>
    <w:basedOn w:val="Fuentedeprrafopredeter"/>
    <w:link w:val="Ttulo1"/>
    <w:uiPriority w:val="9"/>
    <w:rsid w:val="00C07493"/>
    <w:rPr>
      <w:rFonts w:asciiTheme="majorHAnsi" w:eastAsiaTheme="majorEastAsia" w:hAnsiTheme="majorHAnsi" w:cstheme="majorBidi"/>
      <w:color w:val="5C1A08" w:themeColor="accent1" w:themeShade="BF"/>
      <w:sz w:val="32"/>
      <w:szCs w:val="32"/>
    </w:rPr>
  </w:style>
  <w:style w:type="paragraph" w:styleId="TtulodeTDC">
    <w:name w:val="TOC Heading"/>
    <w:basedOn w:val="Ttulo1"/>
    <w:next w:val="Normal"/>
    <w:uiPriority w:val="39"/>
    <w:unhideWhenUsed/>
    <w:qFormat/>
    <w:rsid w:val="00C07493"/>
    <w:pPr>
      <w:outlineLvl w:val="9"/>
    </w:pPr>
    <w:rPr>
      <w:lang w:eastAsia="es-MX"/>
    </w:rPr>
  </w:style>
  <w:style w:type="paragraph" w:styleId="TDC1">
    <w:name w:val="toc 1"/>
    <w:basedOn w:val="Normal"/>
    <w:next w:val="Normal"/>
    <w:autoRedefine/>
    <w:uiPriority w:val="39"/>
    <w:unhideWhenUsed/>
    <w:rsid w:val="00B60E22"/>
    <w:pPr>
      <w:spacing w:after="100"/>
    </w:pPr>
  </w:style>
  <w:style w:type="character" w:styleId="Hipervnculo">
    <w:name w:val="Hyperlink"/>
    <w:basedOn w:val="Fuentedeprrafopredeter"/>
    <w:uiPriority w:val="99"/>
    <w:unhideWhenUsed/>
    <w:rsid w:val="00B60E22"/>
    <w:rPr>
      <w:color w:val="6B9F25" w:themeColor="hyperlink"/>
      <w:u w:val="single"/>
    </w:rPr>
  </w:style>
  <w:style w:type="character" w:styleId="nfasis">
    <w:name w:val="Emphasis"/>
    <w:basedOn w:val="Fuentedeprrafopredeter"/>
    <w:uiPriority w:val="20"/>
    <w:qFormat/>
    <w:rsid w:val="002E7EF2"/>
    <w:rPr>
      <w:i/>
      <w:iCs/>
    </w:rPr>
  </w:style>
  <w:style w:type="character" w:customStyle="1" w:styleId="Ttulo2Car">
    <w:name w:val="Título 2 Car"/>
    <w:basedOn w:val="Fuentedeprrafopredeter"/>
    <w:link w:val="Ttulo2"/>
    <w:uiPriority w:val="9"/>
    <w:rsid w:val="002E7EF2"/>
    <w:rPr>
      <w:rFonts w:asciiTheme="majorHAnsi" w:eastAsiaTheme="majorEastAsia" w:hAnsiTheme="majorHAnsi" w:cstheme="majorBidi"/>
      <w:color w:val="5C1A08" w:themeColor="accent1" w:themeShade="BF"/>
      <w:sz w:val="26"/>
      <w:szCs w:val="26"/>
    </w:rPr>
  </w:style>
  <w:style w:type="table" w:styleId="Tablaconcuadrcula">
    <w:name w:val="Table Grid"/>
    <w:basedOn w:val="Tablanormal"/>
    <w:uiPriority w:val="39"/>
    <w:rsid w:val="00EB2D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5B4141"/>
    <w:pPr>
      <w:spacing w:after="200" w:line="240" w:lineRule="auto"/>
    </w:pPr>
    <w:rPr>
      <w:i/>
      <w:iCs/>
      <w:color w:val="323232" w:themeColor="text2"/>
      <w:sz w:val="18"/>
      <w:szCs w:val="18"/>
    </w:rPr>
  </w:style>
  <w:style w:type="character" w:customStyle="1" w:styleId="Ttulo4Car">
    <w:name w:val="Título 4 Car"/>
    <w:basedOn w:val="Fuentedeprrafopredeter"/>
    <w:link w:val="Ttulo4"/>
    <w:uiPriority w:val="9"/>
    <w:semiHidden/>
    <w:rsid w:val="00411D72"/>
    <w:rPr>
      <w:rFonts w:asciiTheme="majorHAnsi" w:eastAsiaTheme="majorEastAsia" w:hAnsiTheme="majorHAnsi" w:cstheme="majorBidi"/>
      <w:i/>
      <w:iCs/>
      <w:color w:val="5C1A08" w:themeColor="accent1" w:themeShade="BF"/>
    </w:rPr>
  </w:style>
  <w:style w:type="character" w:customStyle="1" w:styleId="Ttulo3Car">
    <w:name w:val="Título 3 Car"/>
    <w:basedOn w:val="Fuentedeprrafopredeter"/>
    <w:link w:val="Ttulo3"/>
    <w:uiPriority w:val="9"/>
    <w:rsid w:val="00565E04"/>
    <w:rPr>
      <w:rFonts w:asciiTheme="majorHAnsi" w:eastAsiaTheme="majorEastAsia" w:hAnsiTheme="majorHAnsi" w:cstheme="majorBidi"/>
      <w:color w:val="3D1105" w:themeColor="accent1" w:themeShade="7F"/>
      <w:sz w:val="24"/>
      <w:szCs w:val="24"/>
    </w:rPr>
  </w:style>
  <w:style w:type="paragraph" w:styleId="TDC2">
    <w:name w:val="toc 2"/>
    <w:basedOn w:val="Normal"/>
    <w:next w:val="Normal"/>
    <w:autoRedefine/>
    <w:uiPriority w:val="39"/>
    <w:unhideWhenUsed/>
    <w:rsid w:val="00565E04"/>
    <w:pPr>
      <w:spacing w:after="100"/>
      <w:ind w:left="220"/>
    </w:pPr>
  </w:style>
  <w:style w:type="paragraph" w:styleId="TDC3">
    <w:name w:val="toc 3"/>
    <w:basedOn w:val="Normal"/>
    <w:next w:val="Normal"/>
    <w:autoRedefine/>
    <w:uiPriority w:val="39"/>
    <w:unhideWhenUsed/>
    <w:rsid w:val="00565E04"/>
    <w:pPr>
      <w:spacing w:after="100"/>
      <w:ind w:left="440"/>
    </w:pPr>
  </w:style>
  <w:style w:type="paragraph" w:styleId="Tabladeilustraciones">
    <w:name w:val="table of figures"/>
    <w:basedOn w:val="Normal"/>
    <w:next w:val="Normal"/>
    <w:uiPriority w:val="99"/>
    <w:unhideWhenUsed/>
    <w:rsid w:val="004424D8"/>
    <w:pPr>
      <w:spacing w:after="0"/>
    </w:pPr>
  </w:style>
  <w:style w:type="paragraph" w:styleId="NormalWeb">
    <w:name w:val="Normal (Web)"/>
    <w:basedOn w:val="Normal"/>
    <w:uiPriority w:val="99"/>
    <w:semiHidden/>
    <w:unhideWhenUsed/>
    <w:rsid w:val="000D0B1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CdigoHTML">
    <w:name w:val="HTML Code"/>
    <w:basedOn w:val="Fuentedeprrafopredeter"/>
    <w:uiPriority w:val="99"/>
    <w:semiHidden/>
    <w:unhideWhenUsed/>
    <w:rsid w:val="000D0B1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546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54681E"/>
    <w:rPr>
      <w:rFonts w:ascii="Courier New" w:eastAsia="Times New Roman" w:hAnsi="Courier New" w:cs="Courier New"/>
      <w:sz w:val="20"/>
      <w:szCs w:val="20"/>
      <w:lang w:eastAsia="es-MX"/>
    </w:rPr>
  </w:style>
  <w:style w:type="character" w:customStyle="1" w:styleId="user-select-contain">
    <w:name w:val="user-select-contain"/>
    <w:basedOn w:val="Fuentedeprrafopredeter"/>
    <w:rsid w:val="0054681E"/>
  </w:style>
  <w:style w:type="character" w:customStyle="1" w:styleId="js-git-clone-help-text">
    <w:name w:val="js-git-clone-help-text"/>
    <w:basedOn w:val="Fuentedeprrafopredeter"/>
    <w:rsid w:val="0054681E"/>
  </w:style>
  <w:style w:type="character" w:styleId="Textoennegrita">
    <w:name w:val="Strong"/>
    <w:basedOn w:val="Fuentedeprrafopredeter"/>
    <w:uiPriority w:val="22"/>
    <w:qFormat/>
    <w:rsid w:val="008B524B"/>
    <w:rPr>
      <w:b/>
      <w:bCs/>
    </w:rPr>
  </w:style>
  <w:style w:type="paragraph" w:customStyle="1" w:styleId="rich-diff-level-zero">
    <w:name w:val="rich-diff-level-zero"/>
    <w:basedOn w:val="Normal"/>
    <w:rsid w:val="008B524B"/>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rich-diff-level-one">
    <w:name w:val="rich-diff-level-one"/>
    <w:basedOn w:val="Normal"/>
    <w:rsid w:val="008B524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8B5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69163">
      <w:bodyDiv w:val="1"/>
      <w:marLeft w:val="0"/>
      <w:marRight w:val="0"/>
      <w:marTop w:val="0"/>
      <w:marBottom w:val="0"/>
      <w:divBdr>
        <w:top w:val="none" w:sz="0" w:space="0" w:color="auto"/>
        <w:left w:val="none" w:sz="0" w:space="0" w:color="auto"/>
        <w:bottom w:val="none" w:sz="0" w:space="0" w:color="auto"/>
        <w:right w:val="none" w:sz="0" w:space="0" w:color="auto"/>
      </w:divBdr>
    </w:div>
    <w:div w:id="62221798">
      <w:bodyDiv w:val="1"/>
      <w:marLeft w:val="0"/>
      <w:marRight w:val="0"/>
      <w:marTop w:val="0"/>
      <w:marBottom w:val="0"/>
      <w:divBdr>
        <w:top w:val="none" w:sz="0" w:space="0" w:color="auto"/>
        <w:left w:val="none" w:sz="0" w:space="0" w:color="auto"/>
        <w:bottom w:val="none" w:sz="0" w:space="0" w:color="auto"/>
        <w:right w:val="none" w:sz="0" w:space="0" w:color="auto"/>
      </w:divBdr>
    </w:div>
    <w:div w:id="85611792">
      <w:bodyDiv w:val="1"/>
      <w:marLeft w:val="0"/>
      <w:marRight w:val="0"/>
      <w:marTop w:val="0"/>
      <w:marBottom w:val="0"/>
      <w:divBdr>
        <w:top w:val="none" w:sz="0" w:space="0" w:color="auto"/>
        <w:left w:val="none" w:sz="0" w:space="0" w:color="auto"/>
        <w:bottom w:val="none" w:sz="0" w:space="0" w:color="auto"/>
        <w:right w:val="none" w:sz="0" w:space="0" w:color="auto"/>
      </w:divBdr>
    </w:div>
    <w:div w:id="95564992">
      <w:bodyDiv w:val="1"/>
      <w:marLeft w:val="0"/>
      <w:marRight w:val="0"/>
      <w:marTop w:val="0"/>
      <w:marBottom w:val="0"/>
      <w:divBdr>
        <w:top w:val="none" w:sz="0" w:space="0" w:color="auto"/>
        <w:left w:val="none" w:sz="0" w:space="0" w:color="auto"/>
        <w:bottom w:val="none" w:sz="0" w:space="0" w:color="auto"/>
        <w:right w:val="none" w:sz="0" w:space="0" w:color="auto"/>
      </w:divBdr>
    </w:div>
    <w:div w:id="279339092">
      <w:bodyDiv w:val="1"/>
      <w:marLeft w:val="0"/>
      <w:marRight w:val="0"/>
      <w:marTop w:val="0"/>
      <w:marBottom w:val="0"/>
      <w:divBdr>
        <w:top w:val="none" w:sz="0" w:space="0" w:color="auto"/>
        <w:left w:val="none" w:sz="0" w:space="0" w:color="auto"/>
        <w:bottom w:val="none" w:sz="0" w:space="0" w:color="auto"/>
        <w:right w:val="none" w:sz="0" w:space="0" w:color="auto"/>
      </w:divBdr>
    </w:div>
    <w:div w:id="306865854">
      <w:bodyDiv w:val="1"/>
      <w:marLeft w:val="0"/>
      <w:marRight w:val="0"/>
      <w:marTop w:val="0"/>
      <w:marBottom w:val="0"/>
      <w:divBdr>
        <w:top w:val="none" w:sz="0" w:space="0" w:color="auto"/>
        <w:left w:val="none" w:sz="0" w:space="0" w:color="auto"/>
        <w:bottom w:val="none" w:sz="0" w:space="0" w:color="auto"/>
        <w:right w:val="none" w:sz="0" w:space="0" w:color="auto"/>
      </w:divBdr>
    </w:div>
    <w:div w:id="459416545">
      <w:bodyDiv w:val="1"/>
      <w:marLeft w:val="0"/>
      <w:marRight w:val="0"/>
      <w:marTop w:val="0"/>
      <w:marBottom w:val="0"/>
      <w:divBdr>
        <w:top w:val="none" w:sz="0" w:space="0" w:color="auto"/>
        <w:left w:val="none" w:sz="0" w:space="0" w:color="auto"/>
        <w:bottom w:val="none" w:sz="0" w:space="0" w:color="auto"/>
        <w:right w:val="none" w:sz="0" w:space="0" w:color="auto"/>
      </w:divBdr>
    </w:div>
    <w:div w:id="514660505">
      <w:bodyDiv w:val="1"/>
      <w:marLeft w:val="0"/>
      <w:marRight w:val="0"/>
      <w:marTop w:val="0"/>
      <w:marBottom w:val="0"/>
      <w:divBdr>
        <w:top w:val="none" w:sz="0" w:space="0" w:color="auto"/>
        <w:left w:val="none" w:sz="0" w:space="0" w:color="auto"/>
        <w:bottom w:val="none" w:sz="0" w:space="0" w:color="auto"/>
        <w:right w:val="none" w:sz="0" w:space="0" w:color="auto"/>
      </w:divBdr>
    </w:div>
    <w:div w:id="517936603">
      <w:bodyDiv w:val="1"/>
      <w:marLeft w:val="0"/>
      <w:marRight w:val="0"/>
      <w:marTop w:val="0"/>
      <w:marBottom w:val="0"/>
      <w:divBdr>
        <w:top w:val="none" w:sz="0" w:space="0" w:color="auto"/>
        <w:left w:val="none" w:sz="0" w:space="0" w:color="auto"/>
        <w:bottom w:val="none" w:sz="0" w:space="0" w:color="auto"/>
        <w:right w:val="none" w:sz="0" w:space="0" w:color="auto"/>
      </w:divBdr>
    </w:div>
    <w:div w:id="864176807">
      <w:bodyDiv w:val="1"/>
      <w:marLeft w:val="0"/>
      <w:marRight w:val="0"/>
      <w:marTop w:val="0"/>
      <w:marBottom w:val="0"/>
      <w:divBdr>
        <w:top w:val="none" w:sz="0" w:space="0" w:color="auto"/>
        <w:left w:val="none" w:sz="0" w:space="0" w:color="auto"/>
        <w:bottom w:val="none" w:sz="0" w:space="0" w:color="auto"/>
        <w:right w:val="none" w:sz="0" w:space="0" w:color="auto"/>
      </w:divBdr>
    </w:div>
    <w:div w:id="895315744">
      <w:bodyDiv w:val="1"/>
      <w:marLeft w:val="0"/>
      <w:marRight w:val="0"/>
      <w:marTop w:val="0"/>
      <w:marBottom w:val="0"/>
      <w:divBdr>
        <w:top w:val="none" w:sz="0" w:space="0" w:color="auto"/>
        <w:left w:val="none" w:sz="0" w:space="0" w:color="auto"/>
        <w:bottom w:val="none" w:sz="0" w:space="0" w:color="auto"/>
        <w:right w:val="none" w:sz="0" w:space="0" w:color="auto"/>
      </w:divBdr>
    </w:div>
    <w:div w:id="1046681286">
      <w:bodyDiv w:val="1"/>
      <w:marLeft w:val="0"/>
      <w:marRight w:val="0"/>
      <w:marTop w:val="0"/>
      <w:marBottom w:val="0"/>
      <w:divBdr>
        <w:top w:val="none" w:sz="0" w:space="0" w:color="auto"/>
        <w:left w:val="none" w:sz="0" w:space="0" w:color="auto"/>
        <w:bottom w:val="none" w:sz="0" w:space="0" w:color="auto"/>
        <w:right w:val="none" w:sz="0" w:space="0" w:color="auto"/>
      </w:divBdr>
      <w:divsChild>
        <w:div w:id="1628123685">
          <w:blockQuote w:val="1"/>
          <w:marLeft w:val="225"/>
          <w:marRight w:val="0"/>
          <w:marTop w:val="0"/>
          <w:marBottom w:val="240"/>
          <w:divBdr>
            <w:top w:val="none" w:sz="0" w:space="0" w:color="auto"/>
            <w:left w:val="single" w:sz="24" w:space="12" w:color="DDDDDD"/>
            <w:bottom w:val="none" w:sz="0" w:space="0" w:color="auto"/>
            <w:right w:val="none" w:sz="0" w:space="0" w:color="auto"/>
          </w:divBdr>
        </w:div>
      </w:divsChild>
    </w:div>
    <w:div w:id="1102144572">
      <w:bodyDiv w:val="1"/>
      <w:marLeft w:val="0"/>
      <w:marRight w:val="0"/>
      <w:marTop w:val="0"/>
      <w:marBottom w:val="0"/>
      <w:divBdr>
        <w:top w:val="none" w:sz="0" w:space="0" w:color="auto"/>
        <w:left w:val="none" w:sz="0" w:space="0" w:color="auto"/>
        <w:bottom w:val="none" w:sz="0" w:space="0" w:color="auto"/>
        <w:right w:val="none" w:sz="0" w:space="0" w:color="auto"/>
      </w:divBdr>
    </w:div>
    <w:div w:id="1129322042">
      <w:bodyDiv w:val="1"/>
      <w:marLeft w:val="0"/>
      <w:marRight w:val="0"/>
      <w:marTop w:val="0"/>
      <w:marBottom w:val="0"/>
      <w:divBdr>
        <w:top w:val="none" w:sz="0" w:space="0" w:color="auto"/>
        <w:left w:val="none" w:sz="0" w:space="0" w:color="auto"/>
        <w:bottom w:val="none" w:sz="0" w:space="0" w:color="auto"/>
        <w:right w:val="none" w:sz="0" w:space="0" w:color="auto"/>
      </w:divBdr>
      <w:divsChild>
        <w:div w:id="1851291266">
          <w:marLeft w:val="0"/>
          <w:marRight w:val="0"/>
          <w:marTop w:val="0"/>
          <w:marBottom w:val="0"/>
          <w:divBdr>
            <w:top w:val="none" w:sz="0" w:space="0" w:color="auto"/>
            <w:left w:val="none" w:sz="0" w:space="0" w:color="auto"/>
            <w:bottom w:val="none" w:sz="0" w:space="0" w:color="auto"/>
            <w:right w:val="none" w:sz="0" w:space="0" w:color="auto"/>
          </w:divBdr>
        </w:div>
        <w:div w:id="184952824">
          <w:marLeft w:val="0"/>
          <w:marRight w:val="0"/>
          <w:marTop w:val="0"/>
          <w:marBottom w:val="0"/>
          <w:divBdr>
            <w:top w:val="none" w:sz="0" w:space="0" w:color="auto"/>
            <w:left w:val="none" w:sz="0" w:space="0" w:color="auto"/>
            <w:bottom w:val="none" w:sz="0" w:space="0" w:color="auto"/>
            <w:right w:val="none" w:sz="0" w:space="0" w:color="auto"/>
          </w:divBdr>
        </w:div>
        <w:div w:id="1466050038">
          <w:marLeft w:val="0"/>
          <w:marRight w:val="0"/>
          <w:marTop w:val="0"/>
          <w:marBottom w:val="0"/>
          <w:divBdr>
            <w:top w:val="none" w:sz="0" w:space="0" w:color="auto"/>
            <w:left w:val="none" w:sz="0" w:space="0" w:color="auto"/>
            <w:bottom w:val="none" w:sz="0" w:space="0" w:color="auto"/>
            <w:right w:val="none" w:sz="0" w:space="0" w:color="auto"/>
          </w:divBdr>
        </w:div>
        <w:div w:id="1722821751">
          <w:marLeft w:val="0"/>
          <w:marRight w:val="0"/>
          <w:marTop w:val="0"/>
          <w:marBottom w:val="0"/>
          <w:divBdr>
            <w:top w:val="none" w:sz="0" w:space="0" w:color="auto"/>
            <w:left w:val="none" w:sz="0" w:space="0" w:color="auto"/>
            <w:bottom w:val="none" w:sz="0" w:space="0" w:color="auto"/>
            <w:right w:val="none" w:sz="0" w:space="0" w:color="auto"/>
          </w:divBdr>
        </w:div>
        <w:div w:id="1406341029">
          <w:marLeft w:val="0"/>
          <w:marRight w:val="0"/>
          <w:marTop w:val="0"/>
          <w:marBottom w:val="0"/>
          <w:divBdr>
            <w:top w:val="none" w:sz="0" w:space="0" w:color="auto"/>
            <w:left w:val="none" w:sz="0" w:space="0" w:color="auto"/>
            <w:bottom w:val="none" w:sz="0" w:space="0" w:color="auto"/>
            <w:right w:val="none" w:sz="0" w:space="0" w:color="auto"/>
          </w:divBdr>
        </w:div>
        <w:div w:id="939217363">
          <w:marLeft w:val="0"/>
          <w:marRight w:val="0"/>
          <w:marTop w:val="0"/>
          <w:marBottom w:val="0"/>
          <w:divBdr>
            <w:top w:val="none" w:sz="0" w:space="0" w:color="auto"/>
            <w:left w:val="none" w:sz="0" w:space="0" w:color="auto"/>
            <w:bottom w:val="none" w:sz="0" w:space="0" w:color="auto"/>
            <w:right w:val="none" w:sz="0" w:space="0" w:color="auto"/>
          </w:divBdr>
        </w:div>
        <w:div w:id="949435329">
          <w:marLeft w:val="0"/>
          <w:marRight w:val="0"/>
          <w:marTop w:val="0"/>
          <w:marBottom w:val="0"/>
          <w:divBdr>
            <w:top w:val="none" w:sz="0" w:space="0" w:color="auto"/>
            <w:left w:val="none" w:sz="0" w:space="0" w:color="auto"/>
            <w:bottom w:val="none" w:sz="0" w:space="0" w:color="auto"/>
            <w:right w:val="none" w:sz="0" w:space="0" w:color="auto"/>
          </w:divBdr>
        </w:div>
        <w:div w:id="1733044502">
          <w:marLeft w:val="0"/>
          <w:marRight w:val="0"/>
          <w:marTop w:val="0"/>
          <w:marBottom w:val="0"/>
          <w:divBdr>
            <w:top w:val="none" w:sz="0" w:space="0" w:color="auto"/>
            <w:left w:val="none" w:sz="0" w:space="0" w:color="auto"/>
            <w:bottom w:val="none" w:sz="0" w:space="0" w:color="auto"/>
            <w:right w:val="none" w:sz="0" w:space="0" w:color="auto"/>
          </w:divBdr>
        </w:div>
      </w:divsChild>
    </w:div>
    <w:div w:id="1136030155">
      <w:bodyDiv w:val="1"/>
      <w:marLeft w:val="0"/>
      <w:marRight w:val="0"/>
      <w:marTop w:val="0"/>
      <w:marBottom w:val="0"/>
      <w:divBdr>
        <w:top w:val="none" w:sz="0" w:space="0" w:color="auto"/>
        <w:left w:val="none" w:sz="0" w:space="0" w:color="auto"/>
        <w:bottom w:val="none" w:sz="0" w:space="0" w:color="auto"/>
        <w:right w:val="none" w:sz="0" w:space="0" w:color="auto"/>
      </w:divBdr>
    </w:div>
    <w:div w:id="1258102806">
      <w:bodyDiv w:val="1"/>
      <w:marLeft w:val="0"/>
      <w:marRight w:val="0"/>
      <w:marTop w:val="0"/>
      <w:marBottom w:val="0"/>
      <w:divBdr>
        <w:top w:val="none" w:sz="0" w:space="0" w:color="auto"/>
        <w:left w:val="none" w:sz="0" w:space="0" w:color="auto"/>
        <w:bottom w:val="none" w:sz="0" w:space="0" w:color="auto"/>
        <w:right w:val="none" w:sz="0" w:space="0" w:color="auto"/>
      </w:divBdr>
    </w:div>
    <w:div w:id="1545216062">
      <w:bodyDiv w:val="1"/>
      <w:marLeft w:val="0"/>
      <w:marRight w:val="0"/>
      <w:marTop w:val="0"/>
      <w:marBottom w:val="0"/>
      <w:divBdr>
        <w:top w:val="none" w:sz="0" w:space="0" w:color="auto"/>
        <w:left w:val="none" w:sz="0" w:space="0" w:color="auto"/>
        <w:bottom w:val="none" w:sz="0" w:space="0" w:color="auto"/>
        <w:right w:val="none" w:sz="0" w:space="0" w:color="auto"/>
      </w:divBdr>
    </w:div>
    <w:div w:id="1675184035">
      <w:bodyDiv w:val="1"/>
      <w:marLeft w:val="0"/>
      <w:marRight w:val="0"/>
      <w:marTop w:val="0"/>
      <w:marBottom w:val="0"/>
      <w:divBdr>
        <w:top w:val="none" w:sz="0" w:space="0" w:color="auto"/>
        <w:left w:val="none" w:sz="0" w:space="0" w:color="auto"/>
        <w:bottom w:val="none" w:sz="0" w:space="0" w:color="auto"/>
        <w:right w:val="none" w:sz="0" w:space="0" w:color="auto"/>
      </w:divBdr>
      <w:divsChild>
        <w:div w:id="884374316">
          <w:marLeft w:val="0"/>
          <w:marRight w:val="0"/>
          <w:marTop w:val="0"/>
          <w:marBottom w:val="0"/>
          <w:divBdr>
            <w:top w:val="none" w:sz="0" w:space="0" w:color="auto"/>
            <w:left w:val="none" w:sz="0" w:space="0" w:color="auto"/>
            <w:bottom w:val="none" w:sz="0" w:space="0" w:color="auto"/>
            <w:right w:val="none" w:sz="0" w:space="0" w:color="auto"/>
          </w:divBdr>
          <w:divsChild>
            <w:div w:id="2035880132">
              <w:marLeft w:val="0"/>
              <w:marRight w:val="0"/>
              <w:marTop w:val="0"/>
              <w:marBottom w:val="0"/>
              <w:divBdr>
                <w:top w:val="none" w:sz="0" w:space="0" w:color="auto"/>
                <w:left w:val="none" w:sz="0" w:space="0" w:color="auto"/>
                <w:bottom w:val="none" w:sz="0" w:space="0" w:color="auto"/>
                <w:right w:val="none" w:sz="0" w:space="0" w:color="auto"/>
              </w:divBdr>
              <w:divsChild>
                <w:div w:id="15169917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686978382">
      <w:bodyDiv w:val="1"/>
      <w:marLeft w:val="0"/>
      <w:marRight w:val="0"/>
      <w:marTop w:val="0"/>
      <w:marBottom w:val="0"/>
      <w:divBdr>
        <w:top w:val="none" w:sz="0" w:space="0" w:color="auto"/>
        <w:left w:val="none" w:sz="0" w:space="0" w:color="auto"/>
        <w:bottom w:val="none" w:sz="0" w:space="0" w:color="auto"/>
        <w:right w:val="none" w:sz="0" w:space="0" w:color="auto"/>
      </w:divBdr>
    </w:div>
    <w:div w:id="1790934247">
      <w:bodyDiv w:val="1"/>
      <w:marLeft w:val="0"/>
      <w:marRight w:val="0"/>
      <w:marTop w:val="0"/>
      <w:marBottom w:val="0"/>
      <w:divBdr>
        <w:top w:val="none" w:sz="0" w:space="0" w:color="auto"/>
        <w:left w:val="none" w:sz="0" w:space="0" w:color="auto"/>
        <w:bottom w:val="none" w:sz="0" w:space="0" w:color="auto"/>
        <w:right w:val="none" w:sz="0" w:space="0" w:color="auto"/>
      </w:divBdr>
      <w:divsChild>
        <w:div w:id="1836265555">
          <w:marLeft w:val="0"/>
          <w:marRight w:val="0"/>
          <w:marTop w:val="0"/>
          <w:marBottom w:val="0"/>
          <w:divBdr>
            <w:top w:val="none" w:sz="0" w:space="0" w:color="auto"/>
            <w:left w:val="none" w:sz="0" w:space="0" w:color="auto"/>
            <w:bottom w:val="none" w:sz="0" w:space="0" w:color="auto"/>
            <w:right w:val="none" w:sz="0" w:space="0" w:color="auto"/>
          </w:divBdr>
          <w:divsChild>
            <w:div w:id="1510563640">
              <w:marLeft w:val="0"/>
              <w:marRight w:val="0"/>
              <w:marTop w:val="0"/>
              <w:marBottom w:val="0"/>
              <w:divBdr>
                <w:top w:val="none" w:sz="0" w:space="0" w:color="auto"/>
                <w:left w:val="none" w:sz="0" w:space="0" w:color="auto"/>
                <w:bottom w:val="none" w:sz="0" w:space="0" w:color="auto"/>
                <w:right w:val="none" w:sz="0" w:space="0" w:color="auto"/>
              </w:divBdr>
            </w:div>
            <w:div w:id="20687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0808">
      <w:bodyDiv w:val="1"/>
      <w:marLeft w:val="0"/>
      <w:marRight w:val="0"/>
      <w:marTop w:val="0"/>
      <w:marBottom w:val="0"/>
      <w:divBdr>
        <w:top w:val="none" w:sz="0" w:space="0" w:color="auto"/>
        <w:left w:val="none" w:sz="0" w:space="0" w:color="auto"/>
        <w:bottom w:val="none" w:sz="0" w:space="0" w:color="auto"/>
        <w:right w:val="none" w:sz="0" w:space="0" w:color="auto"/>
      </w:divBdr>
    </w:div>
    <w:div w:id="1861358536">
      <w:bodyDiv w:val="1"/>
      <w:marLeft w:val="0"/>
      <w:marRight w:val="0"/>
      <w:marTop w:val="0"/>
      <w:marBottom w:val="0"/>
      <w:divBdr>
        <w:top w:val="none" w:sz="0" w:space="0" w:color="auto"/>
        <w:left w:val="none" w:sz="0" w:space="0" w:color="auto"/>
        <w:bottom w:val="none" w:sz="0" w:space="0" w:color="auto"/>
        <w:right w:val="none" w:sz="0" w:space="0" w:color="auto"/>
      </w:divBdr>
      <w:divsChild>
        <w:div w:id="2024892206">
          <w:marLeft w:val="0"/>
          <w:marRight w:val="0"/>
          <w:marTop w:val="0"/>
          <w:marBottom w:val="150"/>
          <w:divBdr>
            <w:top w:val="none" w:sz="0" w:space="0" w:color="auto"/>
            <w:left w:val="none" w:sz="0" w:space="0" w:color="auto"/>
            <w:bottom w:val="none" w:sz="0" w:space="0" w:color="auto"/>
            <w:right w:val="none" w:sz="0" w:space="0" w:color="auto"/>
          </w:divBdr>
          <w:divsChild>
            <w:div w:id="1169713689">
              <w:marLeft w:val="0"/>
              <w:marRight w:val="0"/>
              <w:marTop w:val="0"/>
              <w:marBottom w:val="0"/>
              <w:divBdr>
                <w:top w:val="none" w:sz="0" w:space="0" w:color="auto"/>
                <w:left w:val="none" w:sz="0" w:space="0" w:color="auto"/>
                <w:bottom w:val="none" w:sz="0" w:space="0" w:color="auto"/>
                <w:right w:val="none" w:sz="0" w:space="0" w:color="auto"/>
              </w:divBdr>
              <w:divsChild>
                <w:div w:id="1905797044">
                  <w:marLeft w:val="0"/>
                  <w:marRight w:val="0"/>
                  <w:marTop w:val="0"/>
                  <w:marBottom w:val="0"/>
                  <w:divBdr>
                    <w:top w:val="none" w:sz="0" w:space="0" w:color="auto"/>
                    <w:left w:val="none" w:sz="0" w:space="0" w:color="auto"/>
                    <w:bottom w:val="none" w:sz="0" w:space="0" w:color="auto"/>
                    <w:right w:val="none" w:sz="0" w:space="0" w:color="auto"/>
                  </w:divBdr>
                  <w:divsChild>
                    <w:div w:id="1815833307">
                      <w:marLeft w:val="0"/>
                      <w:marRight w:val="0"/>
                      <w:marTop w:val="0"/>
                      <w:marBottom w:val="0"/>
                      <w:divBdr>
                        <w:top w:val="none" w:sz="0" w:space="0" w:color="auto"/>
                        <w:left w:val="none" w:sz="0" w:space="0" w:color="auto"/>
                        <w:bottom w:val="none" w:sz="0" w:space="0" w:color="auto"/>
                        <w:right w:val="none" w:sz="0" w:space="0" w:color="auto"/>
                      </w:divBdr>
                      <w:divsChild>
                        <w:div w:id="8758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70377">
          <w:marLeft w:val="0"/>
          <w:marRight w:val="0"/>
          <w:marTop w:val="0"/>
          <w:marBottom w:val="150"/>
          <w:divBdr>
            <w:top w:val="none" w:sz="0" w:space="0" w:color="auto"/>
            <w:left w:val="none" w:sz="0" w:space="0" w:color="auto"/>
            <w:bottom w:val="none" w:sz="0" w:space="0" w:color="auto"/>
            <w:right w:val="none" w:sz="0" w:space="0" w:color="auto"/>
          </w:divBdr>
          <w:divsChild>
            <w:div w:id="1667856633">
              <w:marLeft w:val="0"/>
              <w:marRight w:val="0"/>
              <w:marTop w:val="0"/>
              <w:marBottom w:val="0"/>
              <w:divBdr>
                <w:top w:val="none" w:sz="0" w:space="0" w:color="auto"/>
                <w:left w:val="none" w:sz="0" w:space="0" w:color="auto"/>
                <w:bottom w:val="none" w:sz="0" w:space="0" w:color="auto"/>
                <w:right w:val="none" w:sz="0" w:space="0" w:color="auto"/>
              </w:divBdr>
              <w:divsChild>
                <w:div w:id="1604263517">
                  <w:marLeft w:val="0"/>
                  <w:marRight w:val="0"/>
                  <w:marTop w:val="0"/>
                  <w:marBottom w:val="0"/>
                  <w:divBdr>
                    <w:top w:val="none" w:sz="0" w:space="0" w:color="auto"/>
                    <w:left w:val="none" w:sz="0" w:space="0" w:color="auto"/>
                    <w:bottom w:val="none" w:sz="0" w:space="0" w:color="auto"/>
                    <w:right w:val="none" w:sz="0" w:space="0" w:color="auto"/>
                  </w:divBdr>
                  <w:divsChild>
                    <w:div w:id="1159149087">
                      <w:marLeft w:val="0"/>
                      <w:marRight w:val="0"/>
                      <w:marTop w:val="0"/>
                      <w:marBottom w:val="0"/>
                      <w:divBdr>
                        <w:top w:val="none" w:sz="0" w:space="0" w:color="auto"/>
                        <w:left w:val="none" w:sz="0" w:space="0" w:color="auto"/>
                        <w:bottom w:val="none" w:sz="0" w:space="0" w:color="auto"/>
                        <w:right w:val="none" w:sz="0" w:space="0" w:color="auto"/>
                      </w:divBdr>
                      <w:divsChild>
                        <w:div w:id="19836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752588">
      <w:bodyDiv w:val="1"/>
      <w:marLeft w:val="0"/>
      <w:marRight w:val="0"/>
      <w:marTop w:val="0"/>
      <w:marBottom w:val="0"/>
      <w:divBdr>
        <w:top w:val="none" w:sz="0" w:space="0" w:color="auto"/>
        <w:left w:val="none" w:sz="0" w:space="0" w:color="auto"/>
        <w:bottom w:val="none" w:sz="0" w:space="0" w:color="auto"/>
        <w:right w:val="none" w:sz="0" w:space="0" w:color="auto"/>
      </w:divBdr>
      <w:divsChild>
        <w:div w:id="1811050713">
          <w:marLeft w:val="0"/>
          <w:marRight w:val="0"/>
          <w:marTop w:val="0"/>
          <w:marBottom w:val="0"/>
          <w:divBdr>
            <w:top w:val="none" w:sz="0" w:space="0" w:color="auto"/>
            <w:left w:val="none" w:sz="0" w:space="0" w:color="auto"/>
            <w:bottom w:val="none" w:sz="0" w:space="0" w:color="auto"/>
            <w:right w:val="none" w:sz="0" w:space="0" w:color="auto"/>
          </w:divBdr>
          <w:divsChild>
            <w:div w:id="1189635582">
              <w:marLeft w:val="0"/>
              <w:marRight w:val="0"/>
              <w:marTop w:val="0"/>
              <w:marBottom w:val="0"/>
              <w:divBdr>
                <w:top w:val="none" w:sz="0" w:space="0" w:color="auto"/>
                <w:left w:val="none" w:sz="0" w:space="0" w:color="auto"/>
                <w:bottom w:val="none" w:sz="0" w:space="0" w:color="auto"/>
                <w:right w:val="none" w:sz="0" w:space="0" w:color="auto"/>
              </w:divBdr>
              <w:divsChild>
                <w:div w:id="145112183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76383769">
      <w:bodyDiv w:val="1"/>
      <w:marLeft w:val="0"/>
      <w:marRight w:val="0"/>
      <w:marTop w:val="0"/>
      <w:marBottom w:val="0"/>
      <w:divBdr>
        <w:top w:val="none" w:sz="0" w:space="0" w:color="auto"/>
        <w:left w:val="none" w:sz="0" w:space="0" w:color="auto"/>
        <w:bottom w:val="none" w:sz="0" w:space="0" w:color="auto"/>
        <w:right w:val="none" w:sz="0" w:space="0" w:color="auto"/>
      </w:divBdr>
      <w:divsChild>
        <w:div w:id="49693226">
          <w:marLeft w:val="0"/>
          <w:marRight w:val="0"/>
          <w:marTop w:val="0"/>
          <w:marBottom w:val="0"/>
          <w:divBdr>
            <w:top w:val="none" w:sz="0" w:space="0" w:color="auto"/>
            <w:left w:val="none" w:sz="0" w:space="0" w:color="auto"/>
            <w:bottom w:val="none" w:sz="0" w:space="0" w:color="auto"/>
            <w:right w:val="none" w:sz="0" w:space="0" w:color="auto"/>
          </w:divBdr>
          <w:divsChild>
            <w:div w:id="1434206589">
              <w:marLeft w:val="0"/>
              <w:marRight w:val="0"/>
              <w:marTop w:val="0"/>
              <w:marBottom w:val="0"/>
              <w:divBdr>
                <w:top w:val="none" w:sz="0" w:space="0" w:color="auto"/>
                <w:left w:val="none" w:sz="0" w:space="0" w:color="auto"/>
                <w:bottom w:val="none" w:sz="0" w:space="0" w:color="auto"/>
                <w:right w:val="none" w:sz="0" w:space="0" w:color="auto"/>
              </w:divBdr>
              <w:divsChild>
                <w:div w:id="9871266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984118736">
      <w:bodyDiv w:val="1"/>
      <w:marLeft w:val="0"/>
      <w:marRight w:val="0"/>
      <w:marTop w:val="0"/>
      <w:marBottom w:val="0"/>
      <w:divBdr>
        <w:top w:val="none" w:sz="0" w:space="0" w:color="auto"/>
        <w:left w:val="none" w:sz="0" w:space="0" w:color="auto"/>
        <w:bottom w:val="none" w:sz="0" w:space="0" w:color="auto"/>
        <w:right w:val="none" w:sz="0" w:space="0" w:color="auto"/>
      </w:divBdr>
    </w:div>
    <w:div w:id="1985812497">
      <w:bodyDiv w:val="1"/>
      <w:marLeft w:val="0"/>
      <w:marRight w:val="0"/>
      <w:marTop w:val="0"/>
      <w:marBottom w:val="0"/>
      <w:divBdr>
        <w:top w:val="none" w:sz="0" w:space="0" w:color="auto"/>
        <w:left w:val="none" w:sz="0" w:space="0" w:color="auto"/>
        <w:bottom w:val="none" w:sz="0" w:space="0" w:color="auto"/>
        <w:right w:val="none" w:sz="0" w:space="0" w:color="auto"/>
      </w:divBdr>
    </w:div>
    <w:div w:id="2064868296">
      <w:bodyDiv w:val="1"/>
      <w:marLeft w:val="0"/>
      <w:marRight w:val="0"/>
      <w:marTop w:val="0"/>
      <w:marBottom w:val="0"/>
      <w:divBdr>
        <w:top w:val="none" w:sz="0" w:space="0" w:color="auto"/>
        <w:left w:val="none" w:sz="0" w:space="0" w:color="auto"/>
        <w:bottom w:val="none" w:sz="0" w:space="0" w:color="auto"/>
        <w:right w:val="none" w:sz="0" w:space="0" w:color="auto"/>
      </w:divBdr>
    </w:div>
    <w:div w:id="2078935342">
      <w:bodyDiv w:val="1"/>
      <w:marLeft w:val="0"/>
      <w:marRight w:val="0"/>
      <w:marTop w:val="0"/>
      <w:marBottom w:val="0"/>
      <w:divBdr>
        <w:top w:val="none" w:sz="0" w:space="0" w:color="auto"/>
        <w:left w:val="none" w:sz="0" w:space="0" w:color="auto"/>
        <w:bottom w:val="none" w:sz="0" w:space="0" w:color="auto"/>
        <w:right w:val="none" w:sz="0" w:space="0" w:color="auto"/>
      </w:divBdr>
      <w:divsChild>
        <w:div w:id="213077978">
          <w:marLeft w:val="0"/>
          <w:marRight w:val="0"/>
          <w:marTop w:val="15"/>
          <w:marBottom w:val="0"/>
          <w:divBdr>
            <w:top w:val="none" w:sz="0" w:space="0" w:color="auto"/>
            <w:left w:val="none" w:sz="0" w:space="0" w:color="auto"/>
            <w:bottom w:val="none" w:sz="0" w:space="0" w:color="auto"/>
            <w:right w:val="none" w:sz="0" w:space="0" w:color="auto"/>
          </w:divBdr>
          <w:divsChild>
            <w:div w:id="2082676181">
              <w:marLeft w:val="0"/>
              <w:marRight w:val="0"/>
              <w:marTop w:val="0"/>
              <w:marBottom w:val="0"/>
              <w:divBdr>
                <w:top w:val="none" w:sz="0" w:space="0" w:color="auto"/>
                <w:left w:val="none" w:sz="0" w:space="0" w:color="auto"/>
                <w:bottom w:val="none" w:sz="0" w:space="0" w:color="auto"/>
                <w:right w:val="none" w:sz="0" w:space="0" w:color="auto"/>
              </w:divBdr>
              <w:divsChild>
                <w:div w:id="1831209661">
                  <w:marLeft w:val="0"/>
                  <w:marRight w:val="0"/>
                  <w:marTop w:val="0"/>
                  <w:marBottom w:val="0"/>
                  <w:divBdr>
                    <w:top w:val="none" w:sz="0" w:space="0" w:color="auto"/>
                    <w:left w:val="none" w:sz="0" w:space="0" w:color="auto"/>
                    <w:bottom w:val="none" w:sz="0" w:space="0" w:color="auto"/>
                    <w:right w:val="none" w:sz="0" w:space="0" w:color="auto"/>
                  </w:divBdr>
                </w:div>
                <w:div w:id="1858885572">
                  <w:marLeft w:val="0"/>
                  <w:marRight w:val="0"/>
                  <w:marTop w:val="0"/>
                  <w:marBottom w:val="0"/>
                  <w:divBdr>
                    <w:top w:val="none" w:sz="0" w:space="0" w:color="auto"/>
                    <w:left w:val="none" w:sz="0" w:space="0" w:color="auto"/>
                    <w:bottom w:val="none" w:sz="0" w:space="0" w:color="auto"/>
                    <w:right w:val="none" w:sz="0" w:space="0" w:color="auto"/>
                  </w:divBdr>
                </w:div>
                <w:div w:id="667170207">
                  <w:marLeft w:val="0"/>
                  <w:marRight w:val="0"/>
                  <w:marTop w:val="0"/>
                  <w:marBottom w:val="0"/>
                  <w:divBdr>
                    <w:top w:val="none" w:sz="0" w:space="0" w:color="auto"/>
                    <w:left w:val="none" w:sz="0" w:space="0" w:color="auto"/>
                    <w:bottom w:val="none" w:sz="0" w:space="0" w:color="auto"/>
                    <w:right w:val="none" w:sz="0" w:space="0" w:color="auto"/>
                  </w:divBdr>
                </w:div>
                <w:div w:id="7279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91472">
          <w:marLeft w:val="0"/>
          <w:marRight w:val="0"/>
          <w:marTop w:val="15"/>
          <w:marBottom w:val="0"/>
          <w:divBdr>
            <w:top w:val="none" w:sz="0" w:space="0" w:color="auto"/>
            <w:left w:val="none" w:sz="0" w:space="0" w:color="auto"/>
            <w:bottom w:val="none" w:sz="0" w:space="0" w:color="auto"/>
            <w:right w:val="none" w:sz="0" w:space="0" w:color="auto"/>
          </w:divBdr>
          <w:divsChild>
            <w:div w:id="2040278537">
              <w:marLeft w:val="0"/>
              <w:marRight w:val="0"/>
              <w:marTop w:val="0"/>
              <w:marBottom w:val="0"/>
              <w:divBdr>
                <w:top w:val="none" w:sz="0" w:space="0" w:color="auto"/>
                <w:left w:val="none" w:sz="0" w:space="0" w:color="auto"/>
                <w:bottom w:val="none" w:sz="0" w:space="0" w:color="auto"/>
                <w:right w:val="none" w:sz="0" w:space="0" w:color="auto"/>
              </w:divBdr>
              <w:divsChild>
                <w:div w:id="950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0532">
      <w:bodyDiv w:val="1"/>
      <w:marLeft w:val="0"/>
      <w:marRight w:val="0"/>
      <w:marTop w:val="0"/>
      <w:marBottom w:val="0"/>
      <w:divBdr>
        <w:top w:val="none" w:sz="0" w:space="0" w:color="auto"/>
        <w:left w:val="none" w:sz="0" w:space="0" w:color="auto"/>
        <w:bottom w:val="none" w:sz="0" w:space="0" w:color="auto"/>
        <w:right w:val="none" w:sz="0" w:space="0" w:color="auto"/>
      </w:divBdr>
      <w:divsChild>
        <w:div w:id="1082799575">
          <w:marLeft w:val="0"/>
          <w:marRight w:val="0"/>
          <w:marTop w:val="15"/>
          <w:marBottom w:val="0"/>
          <w:divBdr>
            <w:top w:val="none" w:sz="0" w:space="0" w:color="auto"/>
            <w:left w:val="none" w:sz="0" w:space="0" w:color="auto"/>
            <w:bottom w:val="none" w:sz="0" w:space="0" w:color="auto"/>
            <w:right w:val="none" w:sz="0" w:space="0" w:color="auto"/>
          </w:divBdr>
          <w:divsChild>
            <w:div w:id="1380546293">
              <w:marLeft w:val="0"/>
              <w:marRight w:val="0"/>
              <w:marTop w:val="0"/>
              <w:marBottom w:val="0"/>
              <w:divBdr>
                <w:top w:val="none" w:sz="0" w:space="0" w:color="auto"/>
                <w:left w:val="none" w:sz="0" w:space="0" w:color="auto"/>
                <w:bottom w:val="none" w:sz="0" w:space="0" w:color="auto"/>
                <w:right w:val="none" w:sz="0" w:space="0" w:color="auto"/>
              </w:divBdr>
              <w:divsChild>
                <w:div w:id="827137611">
                  <w:marLeft w:val="0"/>
                  <w:marRight w:val="0"/>
                  <w:marTop w:val="0"/>
                  <w:marBottom w:val="0"/>
                  <w:divBdr>
                    <w:top w:val="none" w:sz="0" w:space="0" w:color="auto"/>
                    <w:left w:val="none" w:sz="0" w:space="0" w:color="auto"/>
                    <w:bottom w:val="none" w:sz="0" w:space="0" w:color="auto"/>
                    <w:right w:val="none" w:sz="0" w:space="0" w:color="auto"/>
                  </w:divBdr>
                </w:div>
                <w:div w:id="1159492939">
                  <w:marLeft w:val="0"/>
                  <w:marRight w:val="0"/>
                  <w:marTop w:val="0"/>
                  <w:marBottom w:val="0"/>
                  <w:divBdr>
                    <w:top w:val="none" w:sz="0" w:space="0" w:color="auto"/>
                    <w:left w:val="none" w:sz="0" w:space="0" w:color="auto"/>
                    <w:bottom w:val="none" w:sz="0" w:space="0" w:color="auto"/>
                    <w:right w:val="none" w:sz="0" w:space="0" w:color="auto"/>
                  </w:divBdr>
                </w:div>
                <w:div w:id="1539320388">
                  <w:marLeft w:val="0"/>
                  <w:marRight w:val="0"/>
                  <w:marTop w:val="0"/>
                  <w:marBottom w:val="0"/>
                  <w:divBdr>
                    <w:top w:val="none" w:sz="0" w:space="0" w:color="auto"/>
                    <w:left w:val="none" w:sz="0" w:space="0" w:color="auto"/>
                    <w:bottom w:val="none" w:sz="0" w:space="0" w:color="auto"/>
                    <w:right w:val="none" w:sz="0" w:space="0" w:color="auto"/>
                  </w:divBdr>
                </w:div>
                <w:div w:id="20129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7118">
          <w:marLeft w:val="0"/>
          <w:marRight w:val="0"/>
          <w:marTop w:val="15"/>
          <w:marBottom w:val="0"/>
          <w:divBdr>
            <w:top w:val="none" w:sz="0" w:space="0" w:color="auto"/>
            <w:left w:val="none" w:sz="0" w:space="0" w:color="auto"/>
            <w:bottom w:val="none" w:sz="0" w:space="0" w:color="auto"/>
            <w:right w:val="none" w:sz="0" w:space="0" w:color="auto"/>
          </w:divBdr>
          <w:divsChild>
            <w:div w:id="1943029973">
              <w:marLeft w:val="0"/>
              <w:marRight w:val="0"/>
              <w:marTop w:val="0"/>
              <w:marBottom w:val="0"/>
              <w:divBdr>
                <w:top w:val="none" w:sz="0" w:space="0" w:color="auto"/>
                <w:left w:val="none" w:sz="0" w:space="0" w:color="auto"/>
                <w:bottom w:val="none" w:sz="0" w:space="0" w:color="auto"/>
                <w:right w:val="none" w:sz="0" w:space="0" w:color="auto"/>
              </w:divBdr>
              <w:divsChild>
                <w:div w:id="59802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12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file:///E:\MTRIA%20EN%20C%20DE%20LA%20INFORM&#193;TICA\Primer%20Semestre\Almacenamiento%20de%20Datos\Bit&#225;cora%20T&#233;cnica.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file:///E:\MTRIA%20EN%20C%20DE%20LA%20INFORM&#193;TICA\Primer%20Semestre\Almacenamiento%20de%20Datos\Bit&#225;cora%20T&#233;cnica.docx"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header" Target="header1.xml"/><Relationship Id="rId13" Type="http://schemas.openxmlformats.org/officeDocument/2006/relationships/hyperlink" Target="file:///E:\MTRIA%20EN%20C%20DE%20LA%20INFORM&#193;TICA\Primer%20Semestre\Almacenamiento%20de%20Datos\Bit&#225;cora%20T&#233;cnica.docx"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hyperlink" Target="https://neo4j.com/" TargetMode="External"/><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323232"/>
      </a:dk2>
      <a:lt2>
        <a:srgbClr val="E5C243"/>
      </a:lt2>
      <a:accent1>
        <a:srgbClr val="7B230B"/>
      </a:accent1>
      <a:accent2>
        <a:srgbClr val="A5300F"/>
      </a:accent2>
      <a:accent3>
        <a:srgbClr val="9F4210"/>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6727FE-330C-4F2A-AB48-BFEC4B2A7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1</Pages>
  <Words>4115</Words>
  <Characters>22637</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Bitácora Técnica</vt:lpstr>
    </vt:vector>
  </TitlesOfParts>
  <Company/>
  <LinksUpToDate>false</LinksUpToDate>
  <CharactersWithSpaces>26699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 Técnica</dc:title>
  <dc:subject>Recopilación del curso</dc:subject>
  <dc:creator>JAime hernández Castillo</dc:creator>
  <cp:keywords/>
  <dc:description/>
  <cp:lastModifiedBy>Jaime</cp:lastModifiedBy>
  <cp:revision>35</cp:revision>
  <dcterms:created xsi:type="dcterms:W3CDTF">2016-12-16T18:34:00Z</dcterms:created>
  <dcterms:modified xsi:type="dcterms:W3CDTF">2016-12-17T05:36:00Z</dcterms:modified>
</cp:coreProperties>
</file>